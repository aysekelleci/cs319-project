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Python via .NET 22.12.0 -->
  <w:body>
    <w:p>
      <w:r>
        <w:rPr>
          <w:b/>
          <w:color w:val="FF0000"/>
          <w:sz w:val="24"/>
        </w:rPr>
        <w:t>Evaluation Only. Created with Aspose.Words. Copyright 2003-2022 Aspose Pty Ltd.</w:t>
      </w:r>
    </w:p>
    <w:p>
      <w:pPr>
        <w:bidi w:val="0"/>
        <w:spacing w:before="2190" w:after="0" w:line="996" w:lineRule="atLeast"/>
        <w:ind w:left="1723" w:right="-200" w:firstLine="0"/>
        <w:jc w:val="both"/>
        <w:outlineLvl w:val="9"/>
        <w:rPr>
          <w:ins w:id="0" w:author="user" w:date="2022-12-19T00:00:00Z"/>
          <w:rFonts w:ascii="Times New Roman" w:eastAsia="Times New Roman" w:hAnsi="Times New Roman" w:cs="Times New Roman"/>
          <w:sz w:val="90"/>
          <w:szCs w:val="90"/>
        </w:rPr>
      </w:pPr>
      <w:ins w:id="1" w:author="user" w:date="2022-12-19T00:00:00Z">
        <w:r>
          <w:rPr>
            <w:rFonts w:ascii="Times New Roman" w:eastAsia="Times New Roman" w:hAnsi="Times New Roman" w:cs="Times New Roman"/>
            <w:b w:val="0"/>
            <w:bCs w:val="0"/>
            <w:i w:val="0"/>
            <w:iCs w:val="0"/>
            <w:strike w:val="0"/>
            <w:color w:val="FF9900"/>
            <w:spacing w:val="0"/>
            <w:sz w:val="90"/>
            <w:szCs w:val="90"/>
            <w:u w:val="none"/>
            <w:rtl w:val="0"/>
          </w:rPr>
          <w:t>CS201:</w:t>
        </w:r>
      </w:ins>
      <w:ins w:id="2" w:author="user" w:date="2022-12-19T00:00:00Z">
        <w:r>
          <w:rPr>
            <w:rFonts w:ascii="Times New Roman" w:eastAsia="Times New Roman" w:hAnsi="Times New Roman" w:cs="Times New Roman"/>
            <w:b w:val="0"/>
            <w:bCs w:val="0"/>
            <w:i w:val="0"/>
            <w:iCs w:val="0"/>
            <w:strike w:val="0"/>
            <w:color w:val="auto"/>
            <w:spacing w:val="0"/>
            <w:sz w:val="90"/>
            <w:szCs w:val="90"/>
            <w:u w:val="none"/>
            <w:rtl w:val="0"/>
          </w:rPr>
          <w:t xml:space="preserve"> </w:t>
        </w:r>
      </w:ins>
      <w:ins w:id="3" w:author="user" w:date="2022-12-19T00:00:00Z">
        <w:r>
          <w:rPr>
            <w:rFonts w:ascii="Times New Roman" w:eastAsia="Times New Roman" w:hAnsi="Times New Roman" w:cs="Times New Roman"/>
            <w:b w:val="0"/>
            <w:bCs w:val="0"/>
            <w:i w:val="0"/>
            <w:iCs w:val="0"/>
            <w:strike w:val="0"/>
            <w:color w:val="434343"/>
            <w:spacing w:val="0"/>
            <w:sz w:val="90"/>
            <w:szCs w:val="90"/>
            <w:u w:val="none"/>
            <w:rtl w:val="0"/>
          </w:rPr>
          <w:t>Recitation 1</w:t>
        </w:r>
      </w:ins>
    </w:p>
    <w:p>
      <w:pPr>
        <w:bidi w:val="0"/>
        <w:spacing w:before="254" w:after="0" w:line="620" w:lineRule="atLeast"/>
        <w:ind w:left="2081" w:right="-200" w:firstLine="0"/>
        <w:jc w:val="both"/>
        <w:outlineLvl w:val="9"/>
        <w:rPr>
          <w:ins w:id="4" w:author="user" w:date="2022-12-19T00:00:00Z"/>
          <w:rFonts w:ascii="Times New Roman" w:eastAsia="Times New Roman" w:hAnsi="Times New Roman" w:cs="Times New Roman"/>
          <w:sz w:val="56"/>
          <w:szCs w:val="56"/>
        </w:rPr>
      </w:pPr>
      <w:ins w:id="5" w:author="user" w:date="2022-12-19T00:00:00Z">
        <w:r>
          <w:rPr>
            <w:rFonts w:ascii="Times New Roman" w:eastAsia="Times New Roman" w:hAnsi="Times New Roman" w:cs="Times New Roman"/>
            <w:b w:val="0"/>
            <w:bCs w:val="0"/>
            <w:i w:val="0"/>
            <w:iCs w:val="0"/>
            <w:strike w:val="0"/>
            <w:color w:val="595959"/>
            <w:spacing w:val="0"/>
            <w:sz w:val="56"/>
            <w:szCs w:val="56"/>
            <w:u w:val="none"/>
            <w:rtl w:val="0"/>
          </w:rPr>
          <w:t xml:space="preserve"> GNU Compiler, Server, Makefile</w:t>
        </w:r>
      </w:ins>
    </w:p>
    <w:p>
      <w:pPr>
        <w:bidi w:val="0"/>
        <w:spacing w:before="377" w:after="0" w:line="310" w:lineRule="atLeast"/>
        <w:ind w:left="4995" w:right="-200" w:firstLine="0"/>
        <w:jc w:val="both"/>
        <w:outlineLvl w:val="9"/>
        <w:rPr>
          <w:ins w:id="6" w:author="user" w:date="2022-12-19T00:00:00Z"/>
          <w:rFonts w:ascii="Times New Roman" w:eastAsia="Times New Roman" w:hAnsi="Times New Roman" w:cs="Times New Roman"/>
          <w:sz w:val="28"/>
          <w:szCs w:val="28"/>
        </w:rPr>
      </w:pPr>
      <w:ins w:id="7" w:author="user" w:date="2022-12-19T00:00:00Z">
        <w:r>
          <w:rPr>
            <w:rFonts w:ascii="Times New Roman" w:eastAsia="Times New Roman" w:hAnsi="Times New Roman" w:cs="Times New Roman"/>
            <w:b w:val="0"/>
            <w:bCs w:val="0"/>
            <w:i w:val="0"/>
            <w:iCs w:val="0"/>
            <w:strike w:val="0"/>
            <w:color w:val="000000"/>
            <w:spacing w:val="0"/>
            <w:sz w:val="28"/>
            <w:szCs w:val="28"/>
            <w:u w:val="none"/>
            <w:rtl w:val="0"/>
          </w:rPr>
          <w:t>(not writing any code)</w:t>
        </w:r>
      </w:ins>
    </w:p>
    <w:p>
      <w:pPr>
        <w:bidi w:val="0"/>
        <w:spacing w:before="0" w:after="884" w:line="708" w:lineRule="atLeast"/>
        <w:ind w:left="5222" w:right="-200" w:firstLine="0"/>
        <w:jc w:val="both"/>
        <w:outlineLvl w:val="9"/>
        <w:rPr>
          <w:ins w:id="8" w:author="user" w:date="2022-12-19T00:00:00Z"/>
          <w:rFonts w:ascii="Times New Roman" w:eastAsia="Times New Roman" w:hAnsi="Times New Roman" w:cs="Times New Roman"/>
          <w:sz w:val="64"/>
          <w:szCs w:val="64"/>
        </w:rPr>
      </w:pPr>
      <w:ins w:id="9" w:author="user" w:date="2022-12-19T00:00:00Z">
        <w:r>
          <w:rPr>
            <w:rFonts w:ascii="Arial" w:eastAsia="Arial" w:hAnsi="Arial" w:cs="Arial"/>
            <w:b w:val="0"/>
            <w:bCs w:val="0"/>
            <w:i w:val="0"/>
            <w:iCs w:val="0"/>
            <w:strike w:val="0"/>
            <w:color w:val="000000"/>
            <w:spacing w:val="0"/>
            <w:sz w:val="2"/>
            <w:szCs w:val="2"/>
            <w:u w:val="none"/>
            <w:rtl w:val="0"/>
          </w:rPr>
          <w:br w:type="page"/>
        </w:r>
      </w:ins>
      <w:ins w:id="10" w:author="user" w:date="2022-12-19T00:00:00Z">
        <w:r>
          <w:rPr>
            <w:rFonts w:ascii="Times New Roman" w:eastAsia="Times New Roman" w:hAnsi="Times New Roman" w:cs="Times New Roman"/>
            <w:b w:val="0"/>
            <w:bCs w:val="0"/>
            <w:i w:val="0"/>
            <w:iCs w:val="0"/>
            <w:strike w:val="0"/>
            <w:color w:val="FF9900"/>
            <w:spacing w:val="0"/>
            <w:sz w:val="64"/>
            <w:szCs w:val="64"/>
            <w:u w:val="none"/>
            <w:rtl w:val="0"/>
          </w:rPr>
          <w:t>Content</w:t>
        </w:r>
      </w:ins>
    </w:p>
    <w:p>
      <w:pPr>
        <w:numPr>
          <w:ilvl w:val="0"/>
          <w:numId w:val="1"/>
        </w:numPr>
        <w:bidi w:val="0"/>
        <w:spacing w:before="38" w:after="0" w:line="442" w:lineRule="atLeast"/>
        <w:ind w:right="-200"/>
        <w:jc w:val="both"/>
        <w:rPr>
          <w:ins w:id="11" w:author="user" w:date="2022-12-19T00:00:00Z"/>
          <w:rFonts w:ascii="Times New Roman" w:eastAsia="Times New Roman" w:hAnsi="Times New Roman" w:cs="Times New Roman"/>
          <w:sz w:val="40"/>
          <w:szCs w:val="40"/>
        </w:rPr>
      </w:pPr>
      <w:ins w:id="12"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Downloading an IDE with GNU compiler</w:t>
        </w:r>
      </w:ins>
    </w:p>
    <w:p>
      <w:pPr>
        <w:numPr>
          <w:ilvl w:val="0"/>
          <w:numId w:val="1"/>
        </w:numPr>
        <w:bidi w:val="0"/>
        <w:spacing w:before="38" w:after="0" w:line="442" w:lineRule="atLeast"/>
        <w:ind w:right="-200"/>
        <w:jc w:val="both"/>
        <w:rPr>
          <w:ins w:id="13" w:author="user" w:date="2022-12-19T00:00:00Z"/>
          <w:rFonts w:ascii="Times New Roman" w:eastAsia="Times New Roman" w:hAnsi="Times New Roman" w:cs="Times New Roman"/>
          <w:sz w:val="40"/>
          <w:szCs w:val="40"/>
        </w:rPr>
      </w:pPr>
      <w:ins w:id="14"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Running your first simple C++ code</w:t>
        </w:r>
      </w:ins>
    </w:p>
    <w:p>
      <w:pPr>
        <w:numPr>
          <w:ilvl w:val="0"/>
          <w:numId w:val="1"/>
        </w:numPr>
        <w:bidi w:val="0"/>
        <w:spacing w:before="38" w:after="0" w:line="442" w:lineRule="atLeast"/>
        <w:ind w:right="-200"/>
        <w:jc w:val="both"/>
        <w:rPr>
          <w:ins w:id="15" w:author="user" w:date="2022-12-19T00:00:00Z"/>
          <w:rFonts w:ascii="Times New Roman" w:eastAsia="Times New Roman" w:hAnsi="Times New Roman" w:cs="Times New Roman"/>
          <w:sz w:val="40"/>
          <w:szCs w:val="40"/>
        </w:rPr>
      </w:pPr>
      <w:ins w:id="16"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 xml:space="preserve">Running your first simple C++ on the server </w:t>
        </w:r>
      </w:ins>
    </w:p>
    <w:p>
      <w:pPr>
        <w:numPr>
          <w:ilvl w:val="0"/>
          <w:numId w:val="1"/>
        </w:numPr>
        <w:bidi w:val="0"/>
        <w:spacing w:before="38" w:after="0" w:line="442" w:lineRule="atLeast"/>
        <w:ind w:right="-200"/>
        <w:jc w:val="both"/>
        <w:rPr>
          <w:ins w:id="17" w:author="user" w:date="2022-12-19T00:00:00Z"/>
          <w:rFonts w:ascii="Times New Roman" w:eastAsia="Times New Roman" w:hAnsi="Times New Roman" w:cs="Times New Roman"/>
          <w:sz w:val="40"/>
          <w:szCs w:val="40"/>
        </w:rPr>
      </w:pPr>
      <w:ins w:id="18"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 xml:space="preserve">Headers and running projects with multiple files </w:t>
        </w:r>
      </w:ins>
    </w:p>
    <w:p>
      <w:pPr>
        <w:numPr>
          <w:ilvl w:val="0"/>
          <w:numId w:val="1"/>
        </w:numPr>
        <w:bidi w:val="0"/>
        <w:spacing w:before="38" w:after="0" w:line="442" w:lineRule="atLeast"/>
        <w:ind w:right="-200"/>
        <w:jc w:val="both"/>
        <w:rPr>
          <w:ins w:id="19" w:author="user" w:date="2022-12-19T00:00:00Z"/>
          <w:rFonts w:ascii="Times New Roman" w:eastAsia="Times New Roman" w:hAnsi="Times New Roman" w:cs="Times New Roman"/>
          <w:sz w:val="40"/>
          <w:szCs w:val="40"/>
        </w:rPr>
      </w:pPr>
      <w:ins w:id="20"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Using Valgrind to check for memory leaks</w:t>
        </w:r>
      </w:ins>
    </w:p>
    <w:p>
      <w:pPr>
        <w:numPr>
          <w:ilvl w:val="0"/>
          <w:numId w:val="1"/>
        </w:numPr>
        <w:bidi w:val="0"/>
        <w:spacing w:before="38" w:after="0" w:line="442" w:lineRule="atLeast"/>
        <w:ind w:right="-200"/>
        <w:jc w:val="both"/>
        <w:rPr>
          <w:ins w:id="21" w:author="user" w:date="2022-12-19T00:00:00Z"/>
          <w:rFonts w:ascii="Times New Roman" w:eastAsia="Times New Roman" w:hAnsi="Times New Roman" w:cs="Times New Roman"/>
          <w:sz w:val="40"/>
          <w:szCs w:val="40"/>
        </w:rPr>
      </w:pPr>
      <w:ins w:id="22"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Makefile, making compiling your project a bit easier</w:t>
        </w:r>
      </w:ins>
    </w:p>
    <w:p>
      <w:pPr>
        <w:numPr>
          <w:ilvl w:val="0"/>
          <w:numId w:val="1"/>
        </w:numPr>
        <w:bidi w:val="0"/>
        <w:spacing w:before="38" w:after="0" w:line="442" w:lineRule="atLeast"/>
        <w:ind w:right="-200"/>
        <w:jc w:val="both"/>
        <w:rPr>
          <w:ins w:id="23" w:author="user" w:date="2022-12-19T00:00:00Z"/>
          <w:rFonts w:ascii="Times New Roman" w:eastAsia="Times New Roman" w:hAnsi="Times New Roman" w:cs="Times New Roman"/>
          <w:sz w:val="40"/>
          <w:szCs w:val="40"/>
        </w:rPr>
      </w:pPr>
      <w:ins w:id="24"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Debugging your code in IDE</w:t>
        </w:r>
      </w:ins>
    </w:p>
    <w:p>
      <w:pPr>
        <w:rPr>
          <w:ins w:id="25" w:author="user" w:date="2022-12-19T00:00:00Z"/>
        </w:rPr>
        <w:sectPr>
          <w:headerReference w:type="default" r:id="rId4"/>
          <w:footerReference w:type="default" r:id="rId5"/>
          <w:pgSz w:w="14400" w:h="8100"/>
          <w:pgMar w:top="636" w:right="2880" w:bottom="1120" w:left="642" w:header="708" w:footer="708"/>
          <w:cols w:space="708"/>
          <w:titlePg w:val="0"/>
        </w:sectPr>
      </w:pPr>
    </w:p>
    <w:p>
      <w:pPr>
        <w:bidi w:val="0"/>
        <w:spacing w:before="0" w:after="0" w:line="509" w:lineRule="atLeast"/>
        <w:ind w:left="4229" w:right="-200" w:firstLine="0"/>
        <w:jc w:val="both"/>
        <w:outlineLvl w:val="9"/>
        <w:rPr>
          <w:ins w:id="30" w:author="user" w:date="2022-12-19T00:00:00Z"/>
          <w:rFonts w:ascii="Times New Roman" w:eastAsia="Times New Roman" w:hAnsi="Times New Roman" w:cs="Times New Roman"/>
          <w:sz w:val="46"/>
          <w:szCs w:val="46"/>
        </w:rPr>
      </w:pPr>
      <w:ins w:id="31"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1.</w:t>
        </w:r>
      </w:ins>
      <w:ins w:id="32" w:author="user" w:date="2022-12-19T00:00:00Z">
        <w:r>
          <w:rPr>
            <w:rFonts w:ascii="Times New Roman" w:eastAsia="Times New Roman" w:hAnsi="Times New Roman" w:cs="Times New Roman"/>
            <w:b w:val="0"/>
            <w:bCs w:val="0"/>
            <w:i w:val="0"/>
            <w:iCs w:val="0"/>
            <w:strike w:val="0"/>
            <w:color w:val="FF9900"/>
            <w:spacing w:val="173"/>
            <w:sz w:val="46"/>
            <w:szCs w:val="46"/>
            <w:u w:val="none"/>
            <w:rtl w:val="0"/>
          </w:rPr>
          <w:t xml:space="preserve"> </w:t>
        </w:r>
      </w:ins>
      <w:ins w:id="33"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Download an IDE</w:t>
        </w:r>
      </w:ins>
    </w:p>
    <w:p>
      <w:pPr>
        <w:numPr>
          <w:ilvl w:val="0"/>
          <w:numId w:val="2"/>
        </w:numPr>
        <w:bidi w:val="0"/>
        <w:spacing w:before="749" w:after="0" w:line="442" w:lineRule="atLeast"/>
        <w:ind w:right="-200"/>
        <w:jc w:val="both"/>
        <w:rPr>
          <w:ins w:id="34" w:author="user" w:date="2022-12-19T00:00:00Z"/>
          <w:rFonts w:ascii="Times New Roman" w:eastAsia="Times New Roman" w:hAnsi="Times New Roman" w:cs="Times New Roman"/>
          <w:sz w:val="40"/>
          <w:szCs w:val="40"/>
        </w:rPr>
      </w:pPr>
      <w:ins w:id="35"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 xml:space="preserve">One good option is CodeBlocks: </w:t>
        </w:r>
      </w:ins>
    </w:p>
    <w:p>
      <w:pPr>
        <w:bidi w:val="0"/>
        <w:spacing w:before="26" w:after="0" w:line="332" w:lineRule="atLeast"/>
        <w:ind w:left="695" w:right="-200" w:firstLine="0"/>
        <w:jc w:val="both"/>
        <w:outlineLvl w:val="9"/>
        <w:rPr>
          <w:ins w:id="36" w:author="user" w:date="2022-12-19T00:00:00Z"/>
          <w:rFonts w:ascii="Times New Roman" w:eastAsia="Times New Roman" w:hAnsi="Times New Roman" w:cs="Times New Roman"/>
          <w:sz w:val="30"/>
          <w:szCs w:val="30"/>
        </w:rPr>
      </w:pPr>
      <w:ins w:id="37" w:author="user" w:date="2022-12-19T00:00:00Z">
        <w:r>
          <w:rPr>
            <w:rFonts w:ascii="Times New Roman" w:eastAsia="Times New Roman" w:hAnsi="Times New Roman" w:cs="Times New Roman"/>
            <w:sz w:val="30"/>
            <w:szCs w:val="30"/>
          </w:rPr>
          <w:fldChar w:fldCharType="begin"/>
        </w:r>
      </w:ins>
      <w:ins w:id="38" w:author="user" w:date="2022-12-19T00:00:00Z">
        <w:r>
          <w:rPr>
            <w:rFonts w:ascii="Times New Roman" w:eastAsia="Times New Roman" w:hAnsi="Times New Roman" w:cs="Times New Roman"/>
            <w:sz w:val="30"/>
            <w:szCs w:val="30"/>
          </w:rPr>
          <w:instrText xml:space="preserve"> HYPERLINK "https://www.codeblocks.org/downloads/binaries/" </w:instrText>
        </w:r>
      </w:ins>
      <w:ins w:id="39" w:author="user" w:date="2022-12-19T00:00:00Z">
        <w:r>
          <w:rPr>
            <w:rFonts w:ascii="Times New Roman" w:eastAsia="Times New Roman" w:hAnsi="Times New Roman" w:cs="Times New Roman"/>
            <w:sz w:val="30"/>
            <w:szCs w:val="30"/>
          </w:rPr>
          <w:fldChar w:fldCharType="separate"/>
        </w:r>
      </w:ins>
      <w:ins w:id="40" w:author="user" w:date="2022-12-19T00:00:00Z">
        <w:r>
          <w:rPr>
            <w:rFonts w:ascii="Times New Roman" w:eastAsia="Times New Roman" w:hAnsi="Times New Roman" w:cs="Times New Roman"/>
            <w:b w:val="0"/>
            <w:bCs w:val="0"/>
            <w:i w:val="0"/>
            <w:iCs w:val="0"/>
            <w:strike w:val="0"/>
            <w:color w:val="0097A7"/>
            <w:spacing w:val="0"/>
            <w:sz w:val="30"/>
            <w:szCs w:val="30"/>
            <w:u w:val="single"/>
            <w:rtl w:val="0"/>
          </w:rPr>
          <w:t>https://www.codeblocks.org/downloads/binaries/</w:t>
        </w:r>
      </w:ins>
      <w:ins w:id="41" w:author="user" w:date="2022-12-19T00:00:00Z">
        <w:r>
          <w:rPr>
            <w:rFonts w:ascii="Times New Roman" w:eastAsia="Times New Roman" w:hAnsi="Times New Roman" w:cs="Times New Roman"/>
            <w:sz w:val="30"/>
            <w:szCs w:val="30"/>
          </w:rPr>
          <w:fldChar w:fldCharType="end"/>
        </w:r>
      </w:ins>
    </w:p>
    <w:p>
      <w:pPr>
        <w:numPr>
          <w:ilvl w:val="0"/>
          <w:numId w:val="3"/>
        </w:numPr>
        <w:bidi w:val="0"/>
        <w:spacing w:before="511" w:after="0" w:line="442" w:lineRule="atLeast"/>
        <w:ind w:right="-200"/>
        <w:jc w:val="both"/>
        <w:rPr>
          <w:ins w:id="42" w:author="user" w:date="2022-12-19T00:00:00Z"/>
          <w:rFonts w:ascii="Times New Roman" w:eastAsia="Times New Roman" w:hAnsi="Times New Roman" w:cs="Times New Roman"/>
          <w:sz w:val="40"/>
          <w:szCs w:val="40"/>
        </w:rPr>
      </w:pPr>
      <w:ins w:id="43"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For windows make sure you download ‘mingw’ option</w:t>
        </w:r>
      </w:ins>
    </w:p>
    <w:p>
      <w:pPr>
        <w:bidi w:val="0"/>
        <w:spacing w:before="280" w:after="0"/>
        <w:ind w:left="1560" w:right="-200" w:firstLine="0"/>
        <w:jc w:val="both"/>
        <w:outlineLvl w:val="9"/>
        <w:rPr>
          <w:del w:id="44" w:author="user" w:date="2022-12-19T00:00:00Z"/>
          <w:rFonts w:ascii="Fanwood" w:eastAsia="Fanwood" w:hAnsi="Fanwood" w:cs="Fanwood"/>
          <w:sz w:val="2"/>
          <w:szCs w:val="2"/>
        </w:rPr>
      </w:pPr>
      <w:ins w:id="45" w:author="user" w:date="2022-12-19T00:00:00Z">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184.5pt">
              <v:imagedata r:id="rId6" o:title=""/>
              <w10:anchorlock/>
            </v:shape>
          </w:pict>
        </w:r>
      </w:ins>
      <w:del w:id="46" w:author="user" w:date="2022-12-19T00:00:00Z">
        <w:r>
          <w:pict>
            <v:shape id="_x0000_i1026" type="#_x0000_t75" style="width:79pt;height:14pt">
              <v:imagedata r:id="rId7" o:title=""/>
              <w10:anchorlock/>
            </v:shape>
          </w:pict>
        </w:r>
      </w:del>
      <w:del w:id="47"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48" w:author="user" w:date="2022-12-19T00:00:00Z">
        <w:r>
          <w:pict>
            <v:shape id="_x0000_i1027" type="#_x0000_t75" style="width:25pt;height:11pt">
              <v:imagedata r:id="rId8" o:title=""/>
              <w10:anchorlock/>
            </v:shape>
          </w:pict>
        </w:r>
      </w:del>
      <w:del w:id="49"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50" w:author="user" w:date="2022-12-19T00:00:00Z">
        <w:r>
          <w:pict>
            <v:shape id="_x0000_i1028" type="#_x0000_t75" style="width:137pt;height:14pt">
              <v:imagedata r:id="rId9" o:title=""/>
              <w10:anchorlock/>
            </v:shape>
          </w:pict>
        </w:r>
      </w:del>
    </w:p>
    <w:p>
      <w:pPr>
        <w:bidi w:val="0"/>
        <w:spacing w:before="352" w:after="0"/>
        <w:ind w:left="4687" w:right="-200" w:firstLine="0"/>
        <w:jc w:val="both"/>
        <w:outlineLvl w:val="9"/>
        <w:rPr>
          <w:ins w:id="51" w:author="user" w:date="2022-12-19T00:00:00Z"/>
        </w:rPr>
      </w:pPr>
    </w:p>
    <w:p>
      <w:pPr>
        <w:rPr>
          <w:ins w:id="52" w:author="user" w:date="2022-12-19T00:00:00Z"/>
        </w:rPr>
        <w:sectPr>
          <w:headerReference w:type="default" r:id="rId10"/>
          <w:footerReference w:type="default" r:id="rId11"/>
          <w:pgSz w:w="14400" w:h="8100"/>
          <w:pgMar w:top="421" w:right="2880" w:bottom="605" w:left="668" w:header="708" w:footer="708"/>
          <w:cols w:space="708"/>
          <w:titlePg w:val="0"/>
        </w:sectPr>
      </w:pPr>
    </w:p>
    <w:p>
      <w:pPr>
        <w:bidi w:val="0"/>
        <w:spacing w:before="0" w:after="0" w:line="509" w:lineRule="atLeast"/>
        <w:ind w:left="4967" w:right="-200" w:firstLine="0"/>
        <w:jc w:val="both"/>
        <w:outlineLvl w:val="9"/>
        <w:rPr>
          <w:ins w:id="57" w:author="user" w:date="2022-12-19T00:00:00Z"/>
          <w:rFonts w:ascii="Times New Roman" w:eastAsia="Times New Roman" w:hAnsi="Times New Roman" w:cs="Times New Roman"/>
          <w:sz w:val="46"/>
          <w:szCs w:val="46"/>
        </w:rPr>
      </w:pPr>
      <w:ins w:id="58"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500" w:after="0"/>
        <w:ind w:left="160" w:right="-200" w:firstLine="0"/>
        <w:jc w:val="both"/>
        <w:outlineLvl w:val="9"/>
        <w:rPr>
          <w:del w:id="59" w:author="user" w:date="2022-12-19T00:00:00Z"/>
          <w:rFonts w:ascii="Fanwood" w:eastAsia="Fanwood" w:hAnsi="Fanwood" w:cs="Fanwood"/>
          <w:sz w:val="2"/>
          <w:szCs w:val="2"/>
        </w:rPr>
      </w:pPr>
      <w:ins w:id="60"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In upper left corner click: File &gt; New &gt; Project</w:t>
        </w:r>
      </w:ins>
      <w:ins w:id="61" w:author="user" w:date="2022-12-19T00:00:00Z">
        <w:r>
          <w:pict>
            <v:shape id="_x0000_s1029" type="#_x0000_t75" style="width:681.32pt;height:383.23pt;margin-top:52.74pt;margin-left:20.84pt;mso-position-horizontal-relative:page;position:absolute;z-index:-251658240">
              <v:imagedata r:id="rId12" o:title=""/>
              <w10:anchorlock/>
            </v:shape>
          </w:pict>
        </w:r>
      </w:ins>
      <w:del w:id="62" w:author="user" w:date="2022-12-19T00:00:00Z">
        <w:r>
          <w:pict>
            <v:shape id="_x0000_i1030" type="#_x0000_t75" style="width:270pt;height:52pt">
              <v:imagedata r:id="rId13" o:title=""/>
              <w10:anchorlock/>
            </v:shape>
          </w:pict>
        </w:r>
      </w:del>
      <w:del w:id="63"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64"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65"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66"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67"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68" w:author="user" w:date="2022-12-19T00:00:00Z">
        <w:r>
          <w:pict>
            <v:shape id="_x0000_s1031" type="#_x0000_t75" style="width:40pt;height:14pt;margin-top:50pt;margin-left:363pt;mso-position-horizontal-relative:page;position:absolute;z-index:-251657216">
              <v:imagedata r:id="rId14" o:title=""/>
              <w10:anchorlock/>
            </v:shape>
          </w:pict>
        </w:r>
      </w:del>
      <w:del w:id="69" w:author="user" w:date="2022-12-19T00:00:00Z">
        <w:r>
          <w:pict>
            <v:shape id="_x0000_s1032" type="#_x0000_t75" style="width:8pt;height:17pt;margin-top:50pt;margin-left:408pt;mso-position-horizontal-relative:page;position:absolute;z-index:-251656192">
              <v:imagedata r:id="rId15" o:title=""/>
              <w10:anchorlock/>
            </v:shape>
          </w:pict>
        </w:r>
      </w:del>
      <w:del w:id="70" w:author="user" w:date="2022-12-19T00:00:00Z">
        <w:r>
          <w:pict>
            <v:shape id="_x0000_s1033" type="#_x0000_t75" style="width:13pt;height:12pt;margin-top:53pt;margin-left:438pt;mso-position-horizontal-relative:page;position:absolute;z-index:-251655168">
              <v:imagedata r:id="rId16" o:title=""/>
              <w10:anchorlock/>
            </v:shape>
          </w:pict>
        </w:r>
      </w:del>
      <w:del w:id="71" w:author="user" w:date="2022-12-19T00:00:00Z">
        <w:r>
          <w:pict>
            <v:shape id="_x0000_s1034" type="#_x0000_t75" style="width:15pt;height:9pt;margin-top:56pt;margin-left:463pt;mso-position-horizontal-relative:page;position:absolute;z-index:-251654144">
              <v:imagedata r:id="rId17" o:title=""/>
              <w10:anchorlock/>
            </v:shape>
          </w:pict>
        </w:r>
      </w:del>
      <w:del w:id="72" w:author="user" w:date="2022-12-19T00:00:00Z">
        <w:r>
          <w:pict>
            <v:shape id="_x0000_s1035" type="#_x0000_t75" style="width:51pt;height:15pt;margin-top:51pt;margin-left:491pt;mso-position-horizontal-relative:page;position:absolute;z-index:-251653120">
              <v:imagedata r:id="rId18" o:title=""/>
              <w10:anchorlock/>
            </v:shape>
          </w:pict>
        </w:r>
      </w:del>
    </w:p>
    <w:p>
      <w:pPr>
        <w:bidi w:val="0"/>
        <w:spacing w:before="284" w:after="0" w:line="442" w:lineRule="atLeast"/>
        <w:ind w:left="0" w:right="-200" w:firstLine="0"/>
        <w:jc w:val="both"/>
        <w:outlineLvl w:val="9"/>
        <w:rPr>
          <w:ins w:id="73" w:author="user" w:date="2022-12-19T00:00:00Z"/>
          <w:rFonts w:ascii="Times New Roman" w:eastAsia="Times New Roman" w:hAnsi="Times New Roman" w:cs="Times New Roman"/>
          <w:sz w:val="40"/>
          <w:szCs w:val="40"/>
        </w:rPr>
      </w:pPr>
      <w:del w:id="74"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75"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76"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77"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p>
    <w:p>
      <w:pPr>
        <w:bidi w:val="0"/>
        <w:spacing w:before="0" w:after="0" w:line="509" w:lineRule="atLeast"/>
        <w:ind w:left="4967" w:right="-200" w:firstLine="0"/>
        <w:jc w:val="both"/>
        <w:outlineLvl w:val="9"/>
        <w:rPr>
          <w:ins w:id="78" w:author="user" w:date="2022-12-19T00:00:00Z"/>
          <w:rFonts w:ascii="Times New Roman" w:eastAsia="Times New Roman" w:hAnsi="Times New Roman" w:cs="Times New Roman"/>
          <w:sz w:val="46"/>
          <w:szCs w:val="46"/>
        </w:rPr>
      </w:pPr>
      <w:ins w:id="79" w:author="user" w:date="2022-12-19T00:00:00Z">
        <w:r>
          <w:rPr>
            <w:rFonts w:ascii="Arial" w:eastAsia="Arial" w:hAnsi="Arial" w:cs="Arial"/>
            <w:b w:val="0"/>
            <w:bCs w:val="0"/>
            <w:i w:val="0"/>
            <w:iCs w:val="0"/>
            <w:strike w:val="0"/>
            <w:color w:val="000000"/>
            <w:spacing w:val="0"/>
            <w:sz w:val="2"/>
            <w:szCs w:val="2"/>
            <w:u w:val="none"/>
            <w:rtl w:val="0"/>
          </w:rPr>
          <w:br w:type="page"/>
        </w:r>
      </w:ins>
      <w:ins w:id="80"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284" w:after="0" w:line="442" w:lineRule="atLeast"/>
        <w:ind w:left="0" w:right="-200" w:firstLine="0"/>
        <w:jc w:val="both"/>
        <w:outlineLvl w:val="9"/>
        <w:rPr>
          <w:ins w:id="81" w:author="user" w:date="2022-12-19T00:00:00Z"/>
          <w:rFonts w:ascii="Times New Roman" w:eastAsia="Times New Roman" w:hAnsi="Times New Roman" w:cs="Times New Roman"/>
          <w:sz w:val="40"/>
          <w:szCs w:val="40"/>
        </w:rPr>
      </w:pPr>
      <w:ins w:id="82"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Choose Empty Project</w:t>
        </w:r>
      </w:ins>
    </w:p>
    <w:p>
      <w:pPr>
        <w:bidi w:val="0"/>
        <w:spacing w:before="300" w:after="0"/>
        <w:ind w:left="2820" w:right="-200" w:firstLine="0"/>
        <w:jc w:val="both"/>
        <w:outlineLvl w:val="9"/>
        <w:rPr>
          <w:del w:id="83" w:author="user" w:date="2022-12-19T00:00:00Z"/>
          <w:rFonts w:ascii="Fanwood" w:eastAsia="Fanwood" w:hAnsi="Fanwood" w:cs="Fanwood"/>
          <w:sz w:val="2"/>
          <w:szCs w:val="2"/>
        </w:rPr>
      </w:pPr>
      <w:ins w:id="84" w:author="user" w:date="2022-12-19T00:00:00Z">
        <w:r>
          <w:pict>
            <v:shape id="_x0000_i1036" type="#_x0000_t75" style="width:451.05pt;height:266.03pt">
              <v:imagedata r:id="rId19" o:title=""/>
              <w10:anchorlock/>
            </v:shape>
          </w:pict>
        </w:r>
      </w:ins>
      <w:del w:id="85" w:author="user" w:date="2022-12-19T00:00:00Z">
        <w:r>
          <w:pict>
            <v:shape id="_x0000_i1037" type="#_x0000_t75" style="width:25pt;height:18pt">
              <v:imagedata r:id="rId20" o:title=""/>
              <w10:anchorlock/>
            </v:shape>
          </w:pict>
        </w:r>
      </w:del>
      <w:del w:id="86"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87"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88" w:author="user" w:date="2022-12-19T00:00:00Z">
        <w:r>
          <w:pict>
            <v:shape id="_x0000_i1038" type="#_x0000_t75" style="width:5pt;height:12pt">
              <v:imagedata r:id="rId21" o:title=""/>
              <w10:anchorlock/>
            </v:shape>
          </w:pict>
        </w:r>
      </w:del>
      <w:del w:id="89" w:author="user" w:date="2022-12-19T00:00:00Z">
        <w:r>
          <w:rPr>
            <w:rFonts w:ascii="Fanwood" w:eastAsia="Fanwood" w:hAnsi="Fanwood" w:cs="Fanwood"/>
            <w:b w:val="0"/>
            <w:bCs w:val="0"/>
            <w:i w:val="0"/>
            <w:iCs w:val="0"/>
            <w:strike w:val="0"/>
            <w:color w:val="auto"/>
            <w:spacing w:val="216"/>
            <w:sz w:val="2"/>
            <w:szCs w:val="2"/>
            <w:u w:val="none"/>
            <w:rtl w:val="0"/>
          </w:rPr>
          <w:delText xml:space="preserve"> </w:delText>
        </w:r>
      </w:del>
      <w:del w:id="90"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91" w:author="user" w:date="2022-12-19T00:00:00Z">
        <w:r>
          <w:pict>
            <v:shape id="_x0000_s1039" type="#_x0000_t75" style="width:22pt;height:15pt;margin-top:15pt;margin-left:183pt;mso-position-horizontal-relative:page;position:absolute;z-index:-251652096">
              <v:imagedata r:id="rId22" o:title=""/>
              <w10:anchorlock/>
            </v:shape>
          </w:pict>
        </w:r>
      </w:del>
      <w:del w:id="92" w:author="user" w:date="2022-12-19T00:00:00Z">
        <w:r>
          <w:pict>
            <v:shape id="_x0000_s1040" type="#_x0000_t75" style="width:15pt;height:6pt;margin-top:22pt;margin-left:209pt;mso-position-horizontal-relative:page;position:absolute;z-index:-251651072">
              <v:imagedata r:id="rId23" o:title=""/>
              <w10:anchorlock/>
            </v:shape>
          </w:pict>
        </w:r>
      </w:del>
      <w:del w:id="93" w:author="user" w:date="2022-12-19T00:00:00Z">
        <w:r>
          <w:pict>
            <v:shape id="_x0000_s1041" type="#_x0000_t75" style="width:10pt;height:16pt;margin-top:15pt;margin-left:236pt;mso-position-horizontal-relative:page;position:absolute;z-index:-251650048">
              <v:imagedata r:id="rId24" o:title=""/>
              <w10:anchorlock/>
            </v:shape>
          </w:pict>
        </w:r>
      </w:del>
      <w:del w:id="94" w:author="user" w:date="2022-12-19T00:00:00Z">
        <w:r>
          <w:pict>
            <v:shape id="_x0000_s1042" type="#_x0000_t75" style="width:22pt;height:17pt;margin-top:15pt;margin-left:251pt;mso-position-horizontal-relative:page;position:absolute;z-index:-251649024">
              <v:imagedata r:id="rId25" o:title=""/>
              <w10:anchorlock/>
            </v:shape>
          </w:pict>
        </w:r>
      </w:del>
      <w:del w:id="95" w:author="user" w:date="2022-12-19T00:00:00Z">
        <w:r>
          <w:pict>
            <v:shape id="_x0000_s1043" type="#_x0000_t75" style="width:15pt;height:14pt;margin-top:15pt;margin-left:314pt;mso-position-horizontal-relative:page;position:absolute;z-index:-251648000">
              <v:imagedata r:id="rId26" o:title=""/>
              <w10:anchorlock/>
            </v:shape>
          </w:pict>
        </w:r>
      </w:del>
      <w:del w:id="96" w:author="user" w:date="2022-12-19T00:00:00Z">
        <w:r>
          <w:pict>
            <v:shape id="_x0000_s1044" type="#_x0000_t75" style="width:12pt;height:18pt;margin-top:14pt;margin-left:348pt;mso-position-horizontal-relative:page;position:absolute;z-index:-251646976">
              <v:imagedata r:id="rId27" o:title=""/>
              <w10:anchorlock/>
            </v:shape>
          </w:pict>
        </w:r>
      </w:del>
      <w:del w:id="97" w:author="user" w:date="2022-12-19T00:00:00Z">
        <w:r>
          <w:pict>
            <v:shape id="_x0000_s1045" type="#_x0000_t75" style="width:10pt;height:17pt;margin-top:14pt;margin-left:368pt;mso-position-horizontal-relative:page;position:absolute;z-index:-251645952">
              <v:imagedata r:id="rId28" o:title=""/>
              <w10:anchorlock/>
            </v:shape>
          </w:pict>
        </w:r>
      </w:del>
    </w:p>
    <w:p>
      <w:pPr>
        <w:bidi w:val="0"/>
        <w:spacing w:before="166" w:after="0"/>
        <w:ind w:left="1606" w:right="-200" w:firstLine="0"/>
        <w:jc w:val="both"/>
        <w:outlineLvl w:val="9"/>
        <w:rPr>
          <w:ins w:id="98" w:author="user" w:date="2022-12-19T00:00:00Z"/>
        </w:rPr>
      </w:pPr>
    </w:p>
    <w:p>
      <w:pPr>
        <w:bidi w:val="0"/>
        <w:spacing w:before="0" w:after="0" w:line="509" w:lineRule="atLeast"/>
        <w:ind w:left="4967" w:right="-200" w:firstLine="0"/>
        <w:jc w:val="both"/>
        <w:outlineLvl w:val="9"/>
        <w:pPrChange w:id="99" w:author="user" w:date="2022-12-19T00:00:00Z">
          <w:pPr>
            <w:bidi w:val="0"/>
            <w:spacing w:before="220" w:after="0"/>
            <w:ind w:left="600" w:right="-200" w:firstLine="0"/>
            <w:jc w:val="both"/>
            <w:outlineLvl w:val="9"/>
          </w:pPr>
        </w:pPrChange>
        <w:rPr>
          <w:sz w:val="46"/>
          <w:szCs w:val="46"/>
          <w:rPrChange w:id="100" w:author="user" w:date="2022-12-19T00:00:00Z">
            <w:rPr/>
          </w:rPrChange>
        </w:rPr>
      </w:pPr>
      <w:ins w:id="101"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ins w:id="102" w:author="user" w:date="2022-12-19T00:00:00Z">
        <w:r>
          <w:pict>
            <v:shape id="_x0000_s1046" type="#_x0000_t75" style="width:10in;height:405pt;margin-top:-44.33pt;margin-left:0;mso-position-horizontal-relative:page;position:absolute;z-index:-251644928">
              <v:imagedata r:id="rId29" o:title=""/>
              <w10:anchorlock/>
            </v:shape>
          </w:pict>
        </w:r>
      </w:ins>
      <w:del w:id="103" w:author="user" w:date="2022-12-19T00:00:00Z">
        <w:r>
          <w:pict>
            <v:shape id="_x0000_i1047" type="#_x0000_t75" style="width:52pt;height:12pt">
              <v:imagedata r:id="rId30" o:title=""/>
              <w10:anchorlock/>
            </v:shape>
          </w:pict>
        </w:r>
      </w:del>
    </w:p>
    <w:p>
      <w:pPr>
        <w:bidi w:val="0"/>
        <w:spacing w:before="413" w:after="0" w:line="442" w:lineRule="atLeast"/>
        <w:ind w:left="975" w:right="-200" w:firstLine="0"/>
        <w:jc w:val="both"/>
        <w:outlineLvl w:val="9"/>
        <w:rPr>
          <w:ins w:id="104" w:author="user" w:date="2022-12-19T00:00:00Z"/>
          <w:rFonts w:ascii="Times New Roman" w:eastAsia="Times New Roman" w:hAnsi="Times New Roman" w:cs="Times New Roman"/>
          <w:sz w:val="40"/>
          <w:szCs w:val="40"/>
        </w:rPr>
      </w:pPr>
      <w:del w:id="105"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106"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107" w:author="user" w:date="2022-12-19T00:00:00Z">
        <w:r>
          <w:rPr>
            <w:rFonts w:ascii="Fanwood" w:eastAsia="Fanwood" w:hAnsi="Fanwood" w:cs="Fanwood"/>
            <w:b w:val="0"/>
            <w:bCs w:val="0"/>
            <w:i w:val="0"/>
            <w:iCs w:val="0"/>
            <w:strike w:val="0"/>
            <w:color w:val="auto"/>
            <w:spacing w:val="456"/>
            <w:sz w:val="2"/>
            <w:szCs w:val="2"/>
            <w:u w:val="none"/>
            <w:rtl w:val="0"/>
          </w:rPr>
          <w:delText xml:space="preserve"> </w:delText>
        </w:r>
      </w:del>
      <w:ins w:id="108"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Give your project a name</w:t>
        </w:r>
      </w:ins>
      <w:ins w:id="109" w:author="user" w:date="2022-12-19T00:00:00Z">
        <w:r>
          <w:rPr>
            <w:rFonts w:ascii="Times New Roman" w:eastAsia="Times New Roman" w:hAnsi="Times New Roman" w:cs="Times New Roman"/>
            <w:b w:val="0"/>
            <w:bCs w:val="0"/>
            <w:i w:val="0"/>
            <w:iCs w:val="0"/>
            <w:strike w:val="0"/>
            <w:color w:val="434343"/>
            <w:spacing w:val="1644"/>
            <w:sz w:val="40"/>
            <w:szCs w:val="40"/>
            <w:u w:val="none"/>
            <w:rtl w:val="0"/>
          </w:rPr>
          <w:t xml:space="preserve"> </w:t>
        </w:r>
      </w:ins>
      <w:ins w:id="110" w:author="user" w:date="2022-12-19T00:00:00Z">
        <w:r>
          <w:rPr>
            <w:rFonts w:ascii="Times New Roman" w:eastAsia="Times New Roman" w:hAnsi="Times New Roman" w:cs="Times New Roman"/>
            <w:b w:val="0"/>
            <w:bCs w:val="0"/>
            <w:i w:val="0"/>
            <w:iCs w:val="0"/>
            <w:strike w:val="0"/>
            <w:color w:val="434343"/>
            <w:spacing w:val="0"/>
            <w:sz w:val="40"/>
            <w:szCs w:val="40"/>
            <w:u w:val="none"/>
            <w:rtl w:val="0"/>
          </w:rPr>
          <w:t>And choose a project folder</w:t>
        </w:r>
      </w:ins>
    </w:p>
    <w:p>
      <w:pPr>
        <w:bidi w:val="0"/>
        <w:spacing w:before="280" w:after="0"/>
        <w:ind w:left="600" w:right="-200" w:firstLine="0"/>
        <w:jc w:val="both"/>
        <w:outlineLvl w:val="9"/>
        <w:rPr>
          <w:del w:id="111" w:author="user" w:date="2022-12-19T00:00:00Z"/>
          <w:rFonts w:ascii="Fanwood" w:eastAsia="Fanwood" w:hAnsi="Fanwood" w:cs="Fanwood"/>
          <w:sz w:val="2"/>
          <w:szCs w:val="2"/>
        </w:rPr>
      </w:pPr>
      <w:ins w:id="112" w:author="user" w:date="2022-12-19T00:00:00Z">
        <w:r>
          <w:pict>
            <v:shape id="_x0000_i1048" type="#_x0000_t75" style="width:255.03pt;height:261.37pt">
              <v:imagedata r:id="rId31" o:title=""/>
              <w10:anchorlock/>
            </v:shape>
          </w:pict>
        </w:r>
      </w:ins>
      <w:del w:id="113" w:author="user" w:date="2022-12-19T00:00:00Z">
        <w:r>
          <w:pict>
            <v:shape id="_x0000_i1049" type="#_x0000_t75" style="width:60pt;height:21pt">
              <v:imagedata r:id="rId32" o:title=""/>
              <w10:anchorlock/>
            </v:shape>
          </w:pict>
        </w:r>
      </w:del>
      <w:del w:id="114"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115"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116"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117"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118" w:author="user" w:date="2022-12-19T00:00:00Z">
        <w:r>
          <w:pict>
            <v:shape id="_x0000_s1050" type="#_x0000_t75" style="width:21pt;height:20pt;margin-top:10pt;margin-left:73pt;mso-position-horizontal-relative:page;position:absolute;z-index:-251643904">
              <v:imagedata r:id="rId33" o:title=""/>
              <w10:anchorlock/>
            </v:shape>
          </w:pict>
        </w:r>
      </w:del>
      <w:del w:id="119" w:author="user" w:date="2022-12-19T00:00:00Z">
        <w:r>
          <w:pict>
            <v:shape id="_x0000_s1051" type="#_x0000_t75" style="width:14pt;height:11pt;margin-top:16pt;margin-left:104pt;mso-position-horizontal-relative:page;position:absolute;z-index:-251642880">
              <v:imagedata r:id="rId34" o:title=""/>
              <w10:anchorlock/>
            </v:shape>
          </w:pict>
        </w:r>
      </w:del>
      <w:del w:id="120" w:author="user" w:date="2022-12-19T00:00:00Z">
        <w:r>
          <w:pict>
            <v:shape id="_x0000_s1052" type="#_x0000_t75" style="width:11pt;height:8pt;margin-top:17pt;margin-left:136pt;mso-position-horizontal-relative:page;position:absolute;z-index:-251641856">
              <v:imagedata r:id="rId35" o:title=""/>
              <w10:anchorlock/>
            </v:shape>
          </w:pict>
        </w:r>
      </w:del>
      <w:del w:id="121" w:author="user" w:date="2022-12-19T00:00:00Z">
        <w:r>
          <w:pict>
            <v:shape id="_x0000_s1053" type="#_x0000_t75" style="width:34pt;height:12pt;margin-top:15pt;margin-left:245pt;mso-position-horizontal-relative:page;position:absolute;z-index:-251640832">
              <v:imagedata r:id="rId36" o:title=""/>
              <w10:anchorlock/>
            </v:shape>
          </w:pict>
        </w:r>
      </w:del>
      <w:del w:id="122" w:author="user" w:date="2022-12-19T00:00:00Z">
        <w:r>
          <w:pict>
            <v:shape id="_x0000_s1054" type="#_x0000_t75" style="width:70pt;height:19pt;margin-top:13pt;margin-left:301pt;mso-position-horizontal-relative:page;position:absolute;z-index:-251639808">
              <v:imagedata r:id="rId37" o:title=""/>
              <w10:anchorlock/>
            </v:shape>
          </w:pict>
        </w:r>
      </w:del>
      <w:del w:id="123" w:author="user" w:date="2022-12-19T00:00:00Z">
        <w:r>
          <w:pict>
            <v:shape id="_x0000_s1055" type="#_x0000_t75" style="width:34pt;height:12pt;margin-top:13pt;margin-left:385pt;mso-position-horizontal-relative:page;position:absolute;z-index:-251638784">
              <v:imagedata r:id="rId38" o:title=""/>
              <w10:anchorlock/>
            </v:shape>
          </w:pict>
        </w:r>
      </w:del>
      <w:del w:id="124" w:author="user" w:date="2022-12-19T00:00:00Z">
        <w:r>
          <w:pict>
            <v:shape id="_x0000_s1056" type="#_x0000_t75" style="width:71pt;height:14pt;margin-top:13pt;margin-left:434pt;mso-position-horizontal-relative:page;position:absolute;z-index:-251637760">
              <v:imagedata r:id="rId39" o:title=""/>
              <w10:anchorlock/>
            </v:shape>
          </w:pict>
        </w:r>
      </w:del>
    </w:p>
    <w:p>
      <w:pPr>
        <w:bidi w:val="0"/>
        <w:spacing w:before="180" w:after="0"/>
        <w:ind w:left="2880" w:right="-200" w:firstLine="0"/>
        <w:jc w:val="both"/>
        <w:outlineLvl w:val="9"/>
        <w:rPr>
          <w:del w:id="125" w:author="user" w:date="2022-12-19T00:00:00Z"/>
          <w:rFonts w:ascii="Fanwood" w:eastAsia="Fanwood" w:hAnsi="Fanwood" w:cs="Fanwood"/>
          <w:sz w:val="2"/>
          <w:szCs w:val="2"/>
        </w:rPr>
      </w:pPr>
      <w:del w:id="126" w:author="user" w:date="2022-12-19T00:00:00Z">
        <w:r>
          <w:pict>
            <v:shape id="_x0000_i1057" type="#_x0000_t75" style="width:27pt;height:69pt">
              <v:imagedata r:id="rId40" o:title=""/>
              <w10:anchorlock/>
            </v:shape>
          </w:pict>
        </w:r>
      </w:del>
      <w:del w:id="127" w:author="user" w:date="2022-12-19T00:00:00Z">
        <w:r>
          <w:rPr>
            <w:rFonts w:ascii="Fanwood" w:eastAsia="Fanwood" w:hAnsi="Fanwood" w:cs="Fanwood"/>
            <w:b w:val="0"/>
            <w:bCs w:val="0"/>
            <w:i w:val="0"/>
            <w:iCs w:val="0"/>
            <w:strike w:val="0"/>
            <w:color w:val="auto"/>
            <w:spacing w:val="556"/>
            <w:sz w:val="2"/>
            <w:szCs w:val="2"/>
            <w:u w:val="none"/>
            <w:rtl w:val="0"/>
          </w:rPr>
          <w:delText xml:space="preserve"> </w:delText>
        </w:r>
      </w:del>
      <w:del w:id="128"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129" w:author="user" w:date="2022-12-19T00:00:00Z">
        <w:r>
          <w:pict>
            <v:shape id="_x0000_s1058" type="#_x0000_t75" style="width:109pt;height:71pt;margin-top:4pt;margin-left:263pt;mso-position-horizontal-relative:page;position:absolute;z-index:-251636736">
              <v:imagedata r:id="rId41" o:title=""/>
              <w10:anchorlock/>
            </v:shape>
          </w:pict>
        </w:r>
      </w:del>
      <w:del w:id="130" w:author="user" w:date="2022-12-19T00:00:00Z">
        <w:r>
          <w:pict>
            <v:shape id="_x0000_s1059" type="#_x0000_t75" style="width:4pt;height:5pt;margin-top:63pt;margin-left:382pt;mso-position-horizontal-relative:page;position:absolute;z-index:-251635712">
              <v:imagedata r:id="rId42" o:title=""/>
              <w10:anchorlock/>
            </v:shape>
          </w:pict>
        </w:r>
      </w:del>
    </w:p>
    <w:p>
      <w:pPr>
        <w:bidi w:val="0"/>
        <w:spacing w:before="380" w:after="0"/>
        <w:ind w:left="820" w:right="-200" w:firstLine="0"/>
        <w:jc w:val="both"/>
        <w:outlineLvl w:val="9"/>
        <w:rPr>
          <w:del w:id="131" w:author="user" w:date="2022-12-19T00:00:00Z"/>
          <w:rFonts w:ascii="Fanwood" w:eastAsia="Fanwood" w:hAnsi="Fanwood" w:cs="Fanwood"/>
          <w:sz w:val="2"/>
          <w:szCs w:val="2"/>
        </w:rPr>
      </w:pPr>
      <w:del w:id="132"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133"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134"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135" w:author="user" w:date="2022-12-19T00:00:00Z">
        <w:r>
          <w:pict>
            <v:shape id="_x0000_i1060" type="#_x0000_t75" style="width:52pt;height:26pt">
              <v:imagedata r:id="rId43" o:title=""/>
              <w10:anchorlock/>
            </v:shape>
          </w:pict>
        </w:r>
      </w:del>
      <w:del w:id="136"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137"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138" w:author="user" w:date="2022-12-19T00:00:00Z">
        <w:r>
          <w:pict>
            <v:shape id="_x0000_s1061" type="#_x0000_t75" style="width:19pt;height:14pt;margin-top:17pt;margin-left:86pt;mso-position-horizontal-relative:page;position:absolute;z-index:-251634688">
              <v:imagedata r:id="rId44" o:title=""/>
              <w10:anchorlock/>
            </v:shape>
          </w:pict>
        </w:r>
      </w:del>
      <w:del w:id="139" w:author="user" w:date="2022-12-19T00:00:00Z">
        <w:r>
          <w:pict>
            <v:shape id="_x0000_s1062" type="#_x0000_t75" style="width:15pt;height:12pt;margin-top:20pt;margin-left:123pt;mso-position-horizontal-relative:page;position:absolute;z-index:-251633664">
              <v:imagedata r:id="rId45" o:title=""/>
              <w10:anchorlock/>
            </v:shape>
          </w:pict>
        </w:r>
      </w:del>
      <w:del w:id="140" w:author="user" w:date="2022-12-19T00:00:00Z">
        <w:r>
          <w:pict>
            <v:shape id="_x0000_s1063" type="#_x0000_t75" style="width:13pt;height:9pt;margin-top:24pt;margin-left:157pt;mso-position-horizontal-relative:page;position:absolute;z-index:-251632640">
              <v:imagedata r:id="rId46" o:title=""/>
              <w10:anchorlock/>
            </v:shape>
          </w:pict>
        </w:r>
      </w:del>
      <w:del w:id="141" w:author="user" w:date="2022-12-19T00:00:00Z">
        <w:r>
          <w:pict>
            <v:shape id="_x0000_s1064" type="#_x0000_t75" style="width:30pt;height:12pt;margin-top:21pt;margin-left:263pt;mso-position-horizontal-relative:page;position:absolute;z-index:-251631616">
              <v:imagedata r:id="rId47" o:title=""/>
              <w10:anchorlock/>
            </v:shape>
          </w:pict>
        </w:r>
      </w:del>
      <w:del w:id="142" w:author="user" w:date="2022-12-19T00:00:00Z">
        <w:r>
          <w:pict>
            <v:shape id="_x0000_s1065" type="#_x0000_t75" style="width:67pt;height:20pt;margin-top:18pt;margin-left:312pt;mso-position-horizontal-relative:page;position:absolute;z-index:-251630592">
              <v:imagedata r:id="rId48" o:title=""/>
              <w10:anchorlock/>
            </v:shape>
          </w:pict>
        </w:r>
      </w:del>
    </w:p>
    <w:p>
      <w:pPr>
        <w:bidi w:val="0"/>
        <w:spacing w:before="260" w:after="0"/>
        <w:ind w:left="3220" w:right="-200" w:firstLine="0"/>
        <w:jc w:val="both"/>
        <w:outlineLvl w:val="9"/>
        <w:rPr>
          <w:del w:id="143" w:author="user" w:date="2022-12-19T00:00:00Z"/>
          <w:rFonts w:ascii="Fanwood" w:eastAsia="Fanwood" w:hAnsi="Fanwood" w:cs="Fanwood"/>
          <w:sz w:val="2"/>
          <w:szCs w:val="2"/>
        </w:rPr>
      </w:pPr>
      <w:del w:id="144"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145"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146"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147" w:author="user" w:date="2022-12-19T00:00:00Z">
        <w:r>
          <w:pict>
            <v:shape id="_x0000_i1066" type="#_x0000_t75" style="width:56pt;height:17pt">
              <v:imagedata r:id="rId49" o:title=""/>
              <w10:anchorlock/>
            </v:shape>
          </w:pict>
        </w:r>
      </w:del>
      <w:del w:id="148" w:author="user" w:date="2022-12-19T00:00:00Z">
        <w:r>
          <w:pict>
            <v:shape id="_x0000_s1067" type="#_x0000_t75" style="width:16pt;height:14pt;margin-top:12pt;margin-left:209pt;mso-position-horizontal-relative:page;position:absolute;z-index:-251629568">
              <v:imagedata r:id="rId50" o:title=""/>
              <w10:anchorlock/>
            </v:shape>
          </w:pict>
        </w:r>
      </w:del>
      <w:del w:id="149" w:author="user" w:date="2022-12-19T00:00:00Z">
        <w:r>
          <w:pict>
            <v:shape id="_x0000_s1068" type="#_x0000_t75" style="width:6pt;height:7pt;margin-top:18pt;margin-left:238pt;mso-position-horizontal-relative:page;position:absolute;z-index:-251628544">
              <v:imagedata r:id="rId51" o:title=""/>
              <w10:anchorlock/>
            </v:shape>
          </w:pict>
        </w:r>
      </w:del>
      <w:del w:id="150" w:author="user" w:date="2022-12-19T00:00:00Z">
        <w:r>
          <w:pict>
            <v:shape id="_x0000_s1069" type="#_x0000_t75" style="width:38pt;height:13pt;margin-top:13pt;margin-left:264pt;mso-position-horizontal-relative:page;position:absolute;z-index:-251627520">
              <v:imagedata r:id="rId52" o:title=""/>
              <w10:anchorlock/>
            </v:shape>
          </w:pict>
        </w:r>
      </w:del>
    </w:p>
    <w:p>
      <w:pPr>
        <w:bidi w:val="0"/>
        <w:spacing w:before="180" w:after="0"/>
        <w:ind w:left="3260" w:right="-200" w:firstLine="0"/>
        <w:jc w:val="both"/>
        <w:outlineLvl w:val="9"/>
        <w:rPr>
          <w:del w:id="151" w:author="user" w:date="2022-12-19T00:00:00Z"/>
          <w:rFonts w:ascii="Fanwood" w:eastAsia="Fanwood" w:hAnsi="Fanwood" w:cs="Fanwood"/>
          <w:sz w:val="2"/>
          <w:szCs w:val="2"/>
        </w:rPr>
      </w:pPr>
      <w:del w:id="152"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153"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del w:id="154"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155" w:author="user" w:date="2022-12-19T00:00:00Z">
        <w:r>
          <w:pict>
            <v:shape id="_x0000_i1070" type="#_x0000_t75" style="width:57pt;height:17pt">
              <v:imagedata r:id="rId53" o:title=""/>
              <w10:anchorlock/>
            </v:shape>
          </w:pict>
        </w:r>
      </w:del>
      <w:del w:id="156" w:author="user" w:date="2022-12-19T00:00:00Z">
        <w:r>
          <w:pict>
            <v:shape id="_x0000_s1071" type="#_x0000_t75" style="width:16pt;height:7pt;margin-top:15pt;margin-left:211pt;mso-position-horizontal-relative:page;position:absolute;z-index:-251626496">
              <v:imagedata r:id="rId54" o:title=""/>
              <w10:anchorlock/>
            </v:shape>
          </w:pict>
        </w:r>
      </w:del>
      <w:del w:id="157" w:author="user" w:date="2022-12-19T00:00:00Z">
        <w:r>
          <w:pict>
            <v:shape id="_x0000_s1072" type="#_x0000_t75" style="width:6pt;height:6pt;margin-top:15pt;margin-left:239pt;mso-position-horizontal-relative:page;position:absolute;z-index:-251625472">
              <v:imagedata r:id="rId55" o:title=""/>
              <w10:anchorlock/>
            </v:shape>
          </w:pict>
        </w:r>
      </w:del>
      <w:del w:id="158" w:author="user" w:date="2022-12-19T00:00:00Z">
        <w:r>
          <w:pict>
            <v:shape id="_x0000_s1073" type="#_x0000_t75" style="width:44pt;height:14pt;margin-top:8pt;margin-left:261pt;mso-position-horizontal-relative:page;position:absolute;z-index:-251624448">
              <v:imagedata r:id="rId56" o:title=""/>
              <w10:anchorlock/>
            </v:shape>
          </w:pict>
        </w:r>
      </w:del>
    </w:p>
    <w:p>
      <w:pPr>
        <w:bidi w:val="0"/>
        <w:spacing w:before="240" w:after="0"/>
        <w:ind w:left="1180" w:right="-200" w:firstLine="0"/>
        <w:jc w:val="both"/>
        <w:outlineLvl w:val="9"/>
        <w:rPr>
          <w:del w:id="159" w:author="user" w:date="2022-12-19T00:00:00Z"/>
          <w:rFonts w:ascii="Fanwood" w:eastAsia="Fanwood" w:hAnsi="Fanwood" w:cs="Fanwood"/>
          <w:sz w:val="2"/>
          <w:szCs w:val="2"/>
        </w:rPr>
      </w:pPr>
      <w:del w:id="160" w:author="user" w:date="2022-12-19T00:00:00Z">
        <w:r>
          <w:rPr>
            <w:rFonts w:ascii="Fanwood" w:eastAsia="Fanwood" w:hAnsi="Fanwood" w:cs="Fanwood"/>
            <w:b w:val="0"/>
            <w:bCs w:val="0"/>
            <w:i w:val="0"/>
            <w:iCs w:val="0"/>
            <w:strike w:val="0"/>
            <w:color w:val="auto"/>
            <w:spacing w:val="576"/>
            <w:sz w:val="2"/>
            <w:szCs w:val="2"/>
            <w:u w:val="none"/>
            <w:rtl w:val="0"/>
          </w:rPr>
          <w:delText xml:space="preserve"> </w:delText>
        </w:r>
      </w:del>
      <w:del w:id="161"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162" w:author="user" w:date="2022-12-19T00:00:00Z">
        <w:r>
          <w:rPr>
            <w:rFonts w:ascii="Fanwood" w:eastAsia="Fanwood" w:hAnsi="Fanwood" w:cs="Fanwood"/>
            <w:b w:val="0"/>
            <w:bCs w:val="0"/>
            <w:i w:val="0"/>
            <w:iCs w:val="0"/>
            <w:strike w:val="0"/>
            <w:color w:val="auto"/>
            <w:spacing w:val="476"/>
            <w:sz w:val="2"/>
            <w:szCs w:val="2"/>
            <w:u w:val="none"/>
            <w:rtl w:val="0"/>
          </w:rPr>
          <w:delText xml:space="preserve">  </w:delText>
        </w:r>
      </w:del>
      <w:del w:id="163"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164" w:author="user" w:date="2022-12-19T00:00:00Z">
        <w:r>
          <w:pict>
            <v:shape id="_x0000_i1074" type="#_x0000_t75" style="width:63pt;height:17pt">
              <v:imagedata r:id="rId57" o:title=""/>
              <w10:anchorlock/>
            </v:shape>
          </w:pict>
        </w:r>
      </w:del>
      <w:del w:id="165" w:author="user" w:date="2022-12-19T00:00:00Z">
        <w:r>
          <w:rPr>
            <w:rFonts w:ascii="Fanwood" w:eastAsia="Fanwood" w:hAnsi="Fanwood" w:cs="Fanwood"/>
            <w:b w:val="0"/>
            <w:bCs w:val="0"/>
            <w:i w:val="0"/>
            <w:iCs w:val="0"/>
            <w:strike w:val="0"/>
            <w:color w:val="auto"/>
            <w:spacing w:val="456"/>
            <w:sz w:val="2"/>
            <w:szCs w:val="2"/>
            <w:u w:val="none"/>
            <w:rtl w:val="0"/>
          </w:rPr>
          <w:delText xml:space="preserve"> </w:delText>
        </w:r>
      </w:del>
      <w:del w:id="166"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167" w:author="user" w:date="2022-12-19T00:00:00Z">
        <w:r>
          <w:pict>
            <v:shape id="_x0000_s1075" type="#_x0000_t75" style="width:29pt;height:12pt;margin-top:11pt;margin-left:94pt;mso-position-horizontal-relative:page;position:absolute;z-index:-251623424">
              <v:imagedata r:id="rId58" o:title=""/>
              <w10:anchorlock/>
            </v:shape>
          </w:pict>
        </w:r>
      </w:del>
      <w:del w:id="168" w:author="user" w:date="2022-12-19T00:00:00Z">
        <w:r>
          <w:pict>
            <v:shape id="_x0000_s1076" type="#_x0000_t75" style="width:13pt;height:8pt;margin-top:15pt;margin-left:152pt;mso-position-horizontal-relative:page;position:absolute;z-index:-251622400">
              <v:imagedata r:id="rId59" o:title=""/>
              <w10:anchorlock/>
            </v:shape>
          </w:pict>
        </w:r>
      </w:del>
      <w:del w:id="169" w:author="user" w:date="2022-12-19T00:00:00Z">
        <w:r>
          <w:pict>
            <v:shape id="_x0000_s1077" type="#_x0000_t75" style="width:51pt;height:11pt;margin-top:13pt;margin-left:187pt;mso-position-horizontal-relative:page;position:absolute;z-index:-251621376">
              <v:imagedata r:id="rId60" o:title=""/>
              <w10:anchorlock/>
            </v:shape>
          </w:pict>
        </w:r>
      </w:del>
      <w:del w:id="170" w:author="user" w:date="2022-12-19T00:00:00Z">
        <w:r>
          <w:pict>
            <v:shape id="_x0000_s1078" type="#_x0000_t75" style="width:23pt;height:16pt;margin-top:8pt;margin-left:262pt;mso-position-horizontal-relative:page;position:absolute;z-index:-251620352">
              <v:imagedata r:id="rId61" o:title=""/>
              <w10:anchorlock/>
            </v:shape>
          </w:pict>
        </w:r>
      </w:del>
      <w:del w:id="171" w:author="user" w:date="2022-12-19T00:00:00Z">
        <w:r>
          <w:pict>
            <v:shape id="_x0000_s1079" type="#_x0000_t75" style="width:24pt;height:12pt;margin-top:12pt;margin-left:309pt;mso-position-horizontal-relative:page;position:absolute;z-index:-251619328">
              <v:imagedata r:id="rId62" o:title=""/>
              <w10:anchorlock/>
            </v:shape>
          </w:pict>
        </w:r>
      </w:del>
      <w:del w:id="172" w:author="user" w:date="2022-12-19T00:00:00Z">
        <w:r>
          <w:pict>
            <v:shape id="_x0000_s1080" type="#_x0000_t75" style="width:24pt;height:9pt;margin-top:15pt;margin-left:436pt;mso-position-horizontal-relative:page;position:absolute;z-index:-251618304">
              <v:imagedata r:id="rId63" o:title=""/>
              <w10:anchorlock/>
            </v:shape>
          </w:pict>
        </w:r>
      </w:del>
      <w:del w:id="173" w:author="user" w:date="2022-12-19T00:00:00Z">
        <w:r>
          <w:pict>
            <v:shape id="_x0000_s1081" type="#_x0000_t75" style="width:4pt;height:5pt;margin-top:19pt;margin-left:467pt;mso-position-horizontal-relative:page;position:absolute;z-index:-251617280">
              <v:imagedata r:id="rId64" o:title=""/>
              <w10:anchorlock/>
            </v:shape>
          </w:pict>
        </w:r>
      </w:del>
    </w:p>
    <w:p>
      <w:pPr>
        <w:bidi w:val="0"/>
        <w:spacing w:before="220" w:after="0"/>
        <w:ind w:left="840" w:right="-200" w:firstLine="0"/>
        <w:jc w:val="both"/>
        <w:outlineLvl w:val="9"/>
        <w:rPr>
          <w:del w:id="174" w:author="user" w:date="2022-12-19T00:00:00Z"/>
          <w:rFonts w:ascii="Fanwood" w:eastAsia="Fanwood" w:hAnsi="Fanwood" w:cs="Fanwood"/>
          <w:sz w:val="2"/>
          <w:szCs w:val="2"/>
        </w:rPr>
      </w:pPr>
      <w:del w:id="175"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176"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177"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178" w:author="user" w:date="2022-12-19T00:00:00Z">
        <w:r>
          <w:pict>
            <v:shape id="_x0000_i1082" type="#_x0000_t75" style="width:69pt;height:21pt">
              <v:imagedata r:id="rId65" o:title=""/>
              <w10:anchorlock/>
            </v:shape>
          </w:pict>
        </w:r>
      </w:del>
      <w:del w:id="179"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180"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181" w:author="user" w:date="2022-12-19T00:00:00Z">
        <w:r>
          <w:pict>
            <v:shape id="_x0000_i1083" type="#_x0000_t75" style="width:81pt;height:25pt">
              <v:imagedata r:id="rId66" o:title=""/>
              <w10:anchorlock/>
            </v:shape>
          </w:pict>
        </w:r>
      </w:del>
      <w:del w:id="182" w:author="user" w:date="2022-12-19T00:00:00Z">
        <w:r>
          <w:pict>
            <v:shape id="_x0000_s1084" type="#_x0000_t75" style="width:16pt;height:17pt;margin-top:11pt;margin-left:90pt;mso-position-horizontal-relative:page;position:absolute;z-index:-251616256">
              <v:imagedata r:id="rId67" o:title=""/>
              <w10:anchorlock/>
            </v:shape>
          </w:pict>
        </w:r>
      </w:del>
      <w:del w:id="183" w:author="user" w:date="2022-12-19T00:00:00Z">
        <w:r>
          <w:pict>
            <v:shape id="_x0000_s1085" type="#_x0000_t75" style="width:12pt;height:11pt;margin-top:14pt;margin-left:120pt;mso-position-horizontal-relative:page;position:absolute;z-index:-251615232">
              <v:imagedata r:id="rId68" o:title=""/>
              <w10:anchorlock/>
            </v:shape>
          </w:pict>
        </w:r>
      </w:del>
      <w:del w:id="184" w:author="user" w:date="2022-12-19T00:00:00Z">
        <w:r>
          <w:pict>
            <v:shape id="_x0000_s1086" type="#_x0000_t75" style="width:11pt;height:8pt;margin-top:18pt;margin-left:150pt;mso-position-horizontal-relative:page;position:absolute;z-index:-251614208">
              <v:imagedata r:id="rId69" o:title=""/>
              <w10:anchorlock/>
            </v:shape>
          </w:pict>
        </w:r>
      </w:del>
      <w:del w:id="185" w:author="user" w:date="2022-12-19T00:00:00Z">
        <w:r>
          <w:pict>
            <v:shape id="_x0000_s1087" type="#_x0000_t75" style="width:87pt;height:16pt;margin-top:11pt;margin-left:270pt;mso-position-horizontal-relative:page;position:absolute;z-index:-251613184">
              <v:imagedata r:id="rId70" o:title=""/>
              <w10:anchorlock/>
            </v:shape>
          </w:pict>
        </w:r>
      </w:del>
    </w:p>
    <w:p>
      <w:pPr>
        <w:bidi w:val="0"/>
        <w:spacing w:before="200" w:after="0"/>
        <w:ind w:left="1820" w:right="-200" w:firstLine="0"/>
        <w:jc w:val="both"/>
        <w:outlineLvl w:val="9"/>
        <w:rPr>
          <w:del w:id="186" w:author="user" w:date="2022-12-19T00:00:00Z"/>
          <w:rFonts w:ascii="Fanwood" w:eastAsia="Fanwood" w:hAnsi="Fanwood" w:cs="Fanwood"/>
          <w:sz w:val="2"/>
          <w:szCs w:val="2"/>
        </w:rPr>
      </w:pPr>
      <w:del w:id="187" w:author="user" w:date="2022-12-19T00:00:00Z">
        <w:r>
          <w:pict>
            <v:shape id="_x0000_i1088" type="#_x0000_t75" style="width:20pt;height:15pt">
              <v:imagedata r:id="rId71" o:title=""/>
              <w10:anchorlock/>
            </v:shape>
          </w:pict>
        </w:r>
      </w:del>
      <w:r>
        <w:rPr>
          <w:rFonts w:ascii="Fanwood" w:eastAsia="Fanwood" w:hAnsi="Fanwood" w:cs="Fanwood"/>
          <w:b w:val="0"/>
          <w:bCs w:val="0"/>
          <w:i w:val="0"/>
          <w:iCs w:val="0"/>
          <w:strike w:val="0"/>
          <w:color w:val="auto"/>
          <w:spacing w:val="883"/>
          <w:sz w:val="2"/>
          <w:szCs w:val="2"/>
          <w:u w:val="none"/>
          <w:rtl w:val="0"/>
          <w:rPrChange w:id="188" w:author="user" w:date="2022-12-19T00:00:00Z">
            <w:rPr>
              <w:rFonts w:ascii="Fanwood" w:eastAsia="Fanwood" w:hAnsi="Fanwood" w:cs="Fanwood"/>
              <w:b w:val="0"/>
              <w:bCs w:val="0"/>
              <w:i w:val="0"/>
              <w:iCs w:val="0"/>
              <w:strike w:val="0"/>
              <w:color w:val="auto"/>
              <w:spacing w:val="216"/>
              <w:sz w:val="2"/>
              <w:szCs w:val="2"/>
              <w:u w:val="none"/>
              <w:rtl w:val="0"/>
            </w:rPr>
          </w:rPrChange>
        </w:rPr>
        <w:t xml:space="preserve"> </w:t>
      </w:r>
      <w:ins w:id="189" w:author="user" w:date="2022-12-19T00:00:00Z">
        <w:r>
          <w:pict>
            <v:shape id="_x0000_i1089" type="#_x0000_t75" style="width:255.03pt;height:261.37pt">
              <v:imagedata r:id="rId31" o:title=""/>
              <w10:anchorlock/>
            </v:shape>
          </w:pict>
        </w:r>
      </w:ins>
      <w:del w:id="190" w:author="user" w:date="2022-12-19T00:00:00Z">
        <w:r>
          <w:pict>
            <v:shape id="_x0000_i1090" type="#_x0000_t75" style="width:19pt;height:14pt">
              <v:imagedata r:id="rId72" o:title=""/>
              <w10:anchorlock/>
            </v:shape>
          </w:pict>
        </w:r>
      </w:del>
      <w:del w:id="191"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192"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193"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194" w:author="user" w:date="2022-12-19T00:00:00Z">
        <w:r>
          <w:pict>
            <v:shape id="_x0000_i1091" type="#_x0000_t75" style="width:19pt;height:16pt">
              <v:imagedata r:id="rId73" o:title=""/>
              <w10:anchorlock/>
            </v:shape>
          </w:pict>
        </w:r>
      </w:del>
      <w:del w:id="195"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196" w:author="user" w:date="2022-12-19T00:00:00Z">
        <w:r>
          <w:pict>
            <v:shape id="_x0000_i1092" type="#_x0000_t75" style="width:13pt;height:9pt">
              <v:imagedata r:id="rId74" o:title=""/>
              <w10:anchorlock/>
            </v:shape>
          </w:pict>
        </w:r>
      </w:del>
      <w:del w:id="197"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198" w:author="user" w:date="2022-12-19T00:00:00Z">
        <w:r>
          <w:rPr>
            <w:rFonts w:ascii="Fanwood" w:eastAsia="Fanwood" w:hAnsi="Fanwood" w:cs="Fanwood"/>
            <w:b w:val="0"/>
            <w:bCs w:val="0"/>
            <w:i w:val="0"/>
            <w:iCs w:val="0"/>
            <w:strike w:val="0"/>
            <w:color w:val="auto"/>
            <w:spacing w:val="36"/>
            <w:sz w:val="2"/>
            <w:szCs w:val="2"/>
            <w:u w:val="none"/>
            <w:rtl w:val="0"/>
          </w:rPr>
          <w:delText xml:space="preserve"> </w:delText>
        </w:r>
      </w:del>
      <w:del w:id="199"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200" w:author="user" w:date="2022-12-19T00:00:00Z">
        <w:r>
          <w:pict>
            <v:shape id="_x0000_i1093" type="#_x0000_t75" style="width:13pt;height:19pt">
              <v:imagedata r:id="rId75" o:title=""/>
              <w10:anchorlock/>
            </v:shape>
          </w:pict>
        </w:r>
      </w:del>
      <w:del w:id="201"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202"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203" w:author="user" w:date="2022-12-19T00:00:00Z">
        <w:r>
          <w:pict>
            <v:shape id="_x0000_i1094" type="#_x0000_t75" style="width:5pt;height:8pt">
              <v:imagedata r:id="rId76" o:title=""/>
              <w10:anchorlock/>
            </v:shape>
          </w:pict>
        </w:r>
      </w:del>
      <w:del w:id="204"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205"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206" w:author="user" w:date="2022-12-19T00:00:00Z">
        <w:r>
          <w:pict>
            <v:shape id="_x0000_i1095" type="#_x0000_t75" style="width:6pt;height:7pt">
              <v:imagedata r:id="rId77" o:title=""/>
              <w10:anchorlock/>
            </v:shape>
          </w:pict>
        </w:r>
      </w:del>
      <w:del w:id="207"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08"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209" w:author="user" w:date="2022-12-19T00:00:00Z">
        <w:r>
          <w:pict>
            <v:shape id="_x0000_i1096" type="#_x0000_t75" style="width:11pt;height:21pt">
              <v:imagedata r:id="rId78" o:title=""/>
              <w10:anchorlock/>
            </v:shape>
          </w:pict>
        </w:r>
      </w:del>
      <w:del w:id="210" w:author="user" w:date="2022-12-19T00:00:00Z">
        <w:r>
          <w:pict>
            <v:shape id="_x0000_s1097" type="#_x0000_t75" style="width:11pt;height:10pt;margin-top:18pt;margin-left:211pt;mso-position-horizontal-relative:page;position:absolute;z-index:-251612160">
              <v:imagedata r:id="rId79" o:title=""/>
              <w10:anchorlock/>
            </v:shape>
          </w:pict>
        </w:r>
      </w:del>
      <w:del w:id="211" w:author="user" w:date="2022-12-19T00:00:00Z">
        <w:r>
          <w:pict>
            <v:shape id="_x0000_s1098" type="#_x0000_t75" style="width:21pt;height:14pt;margin-top:13pt;margin-left:232pt;mso-position-horizontal-relative:page;position:absolute;z-index:-251611136">
              <v:imagedata r:id="rId80" o:title=""/>
              <w10:anchorlock/>
            </v:shape>
          </w:pict>
        </w:r>
      </w:del>
      <w:del w:id="212" w:author="user" w:date="2022-12-19T00:00:00Z">
        <w:r>
          <w:pict>
            <v:shape id="_x0000_s1099" type="#_x0000_t75" style="width:25pt;height:8pt;margin-top:19pt;margin-left:263pt;mso-position-horizontal-relative:page;position:absolute;z-index:-251610112">
              <v:imagedata r:id="rId81" o:title=""/>
              <w10:anchorlock/>
            </v:shape>
          </w:pict>
        </w:r>
      </w:del>
      <w:del w:id="213" w:author="user" w:date="2022-12-19T00:00:00Z">
        <w:r>
          <w:pict>
            <v:shape id="_x0000_s1100" type="#_x0000_t75" style="width:19pt;height:14pt;margin-top:14pt;margin-left:343pt;mso-position-horizontal-relative:page;position:absolute;z-index:-251609088">
              <v:imagedata r:id="rId82" o:title=""/>
              <w10:anchorlock/>
            </v:shape>
          </w:pict>
        </w:r>
      </w:del>
      <w:del w:id="214" w:author="user" w:date="2022-12-19T00:00:00Z">
        <w:r>
          <w:pict>
            <v:shape id="_x0000_s1101" type="#_x0000_t75" style="width:12pt;height:10pt;margin-top:17pt;margin-left:364pt;mso-position-horizontal-relative:page;position:absolute;z-index:-251608064">
              <v:imagedata r:id="rId83" o:title=""/>
              <w10:anchorlock/>
            </v:shape>
          </w:pict>
        </w:r>
      </w:del>
      <w:del w:id="215" w:author="user" w:date="2022-12-19T00:00:00Z">
        <w:r>
          <w:pict>
            <v:shape id="_x0000_s1102" type="#_x0000_t75" style="width:19pt;height:12pt;margin-top:14pt;margin-left:407pt;mso-position-horizontal-relative:page;position:absolute;z-index:-251607040">
              <v:imagedata r:id="rId84" o:title=""/>
              <w10:anchorlock/>
            </v:shape>
          </w:pict>
        </w:r>
      </w:del>
      <w:del w:id="216" w:author="user" w:date="2022-12-19T00:00:00Z">
        <w:r>
          <w:pict>
            <v:shape id="_x0000_s1103" type="#_x0000_t75" style="width:10pt;height:11pt;margin-top:15pt;margin-left:439pt;mso-position-horizontal-relative:page;position:absolute;z-index:-251606016">
              <v:imagedata r:id="rId85" o:title=""/>
              <w10:anchorlock/>
            </v:shape>
          </w:pict>
        </w:r>
      </w:del>
      <w:del w:id="217" w:author="user" w:date="2022-12-19T00:00:00Z">
        <w:r>
          <w:pict>
            <v:shape id="_x0000_s1104" type="#_x0000_t75" style="width:5pt;height:10pt;margin-top:16pt;margin-left:464pt;mso-position-horizontal-relative:page;position:absolute;z-index:-251604992">
              <v:imagedata r:id="rId86" o:title=""/>
              <w10:anchorlock/>
            </v:shape>
          </w:pict>
        </w:r>
      </w:del>
    </w:p>
    <w:p>
      <w:pPr>
        <w:bidi w:val="0"/>
        <w:spacing w:before="244" w:after="0"/>
        <w:ind w:left="1013" w:right="-200" w:firstLine="0"/>
        <w:jc w:val="both"/>
        <w:outlineLvl w:val="9"/>
        <w:rPr>
          <w:ins w:id="218" w:author="user" w:date="2022-12-19T00:00:00Z"/>
          <w:rFonts w:ascii="Fanwood" w:eastAsia="Fanwood" w:hAnsi="Fanwood" w:cs="Fanwood"/>
          <w:sz w:val="2"/>
          <w:szCs w:val="2"/>
        </w:rPr>
      </w:pPr>
    </w:p>
    <w:p>
      <w:pPr>
        <w:bidi w:val="0"/>
        <w:spacing w:before="260" w:after="0"/>
        <w:ind w:left="580" w:right="-200" w:firstLine="0"/>
        <w:jc w:val="both"/>
        <w:outlineLvl w:val="9"/>
        <w:rPr>
          <w:del w:id="219" w:author="user" w:date="2022-12-19T00:00:00Z"/>
          <w:rFonts w:ascii="Fanwood" w:eastAsia="Fanwood" w:hAnsi="Fanwood" w:cs="Fanwood"/>
          <w:sz w:val="2"/>
          <w:szCs w:val="2"/>
        </w:rPr>
      </w:pPr>
      <w:ins w:id="220"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ins w:id="221" w:author="user" w:date="2022-12-19T00:00:00Z">
        <w:r>
          <w:pict>
            <v:shape id="_x0000_s1105" type="#_x0000_t75" style="width:10in;height:405pt;margin-top:-44.33pt;margin-left:0;mso-position-horizontal-relative:page;position:absolute;z-index:-251603968">
              <v:imagedata r:id="rId29" o:title=""/>
              <w10:anchorlock/>
            </v:shape>
          </w:pict>
        </w:r>
      </w:ins>
      <w:del w:id="222" w:author="user" w:date="2022-12-19T00:00:00Z">
        <w:r>
          <w:pict>
            <v:shape id="_x0000_i1106" type="#_x0000_t75" style="width:38pt;height:12pt">
              <v:imagedata r:id="rId87" o:title=""/>
              <w10:anchorlock/>
            </v:shape>
          </w:pict>
        </w:r>
      </w:del>
      <w:del w:id="223"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224" w:author="user" w:date="2022-12-19T00:00:00Z">
        <w:r>
          <w:pict>
            <v:shape id="_x0000_i1107" type="#_x0000_t75" style="width:34pt;height:14pt">
              <v:imagedata r:id="rId88" o:title=""/>
              <w10:anchorlock/>
            </v:shape>
          </w:pict>
        </w:r>
      </w:del>
    </w:p>
    <w:p>
      <w:pPr>
        <w:bidi w:val="0"/>
        <w:spacing w:before="0" w:after="0" w:line="509" w:lineRule="atLeast"/>
        <w:ind w:left="4967" w:right="-200" w:firstLine="0"/>
        <w:jc w:val="both"/>
        <w:outlineLvl w:val="9"/>
        <w:rPr>
          <w:ins w:id="225" w:author="user" w:date="2022-12-19T00:00:00Z"/>
          <w:rFonts w:ascii="Times New Roman" w:eastAsia="Times New Roman" w:hAnsi="Times New Roman" w:cs="Times New Roman"/>
          <w:sz w:val="46"/>
          <w:szCs w:val="46"/>
        </w:rPr>
      </w:pPr>
      <w:del w:id="226"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27"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228"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229"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30"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p>
    <w:p>
      <w:pPr>
        <w:bidi w:val="0"/>
        <w:spacing w:before="220" w:after="0"/>
        <w:ind w:left="2540" w:right="-200" w:firstLine="0"/>
        <w:jc w:val="both"/>
        <w:outlineLvl w:val="9"/>
        <w:rPr>
          <w:del w:id="231" w:author="user" w:date="2022-12-19T00:00:00Z"/>
          <w:rFonts w:ascii="Fanwood" w:eastAsia="Fanwood" w:hAnsi="Fanwood" w:cs="Fanwood"/>
          <w:sz w:val="2"/>
          <w:szCs w:val="2"/>
        </w:rPr>
      </w:pPr>
      <w:ins w:id="232" w:author="user" w:date="2022-12-19T00:00:00Z">
        <w:r>
          <w:rPr>
            <w:rFonts w:ascii="Times New Roman" w:eastAsia="Times New Roman" w:hAnsi="Times New Roman" w:cs="Times New Roman"/>
            <w:b w:val="0"/>
            <w:bCs w:val="0"/>
            <w:i w:val="0"/>
            <w:iCs w:val="0"/>
            <w:strike w:val="0"/>
            <w:color w:val="FF0000"/>
            <w:spacing w:val="0"/>
            <w:sz w:val="32"/>
            <w:szCs w:val="32"/>
            <w:u w:val="none"/>
            <w:rtl w:val="0"/>
          </w:rPr>
          <w:t>VERY IMPORTANT:</w:t>
        </w:r>
      </w:ins>
      <w:ins w:id="233" w:author="user" w:date="2022-12-19T00:00:00Z">
        <w:r>
          <w:rPr>
            <w:rFonts w:ascii="Times New Roman" w:eastAsia="Times New Roman" w:hAnsi="Times New Roman" w:cs="Times New Roman"/>
            <w:b w:val="0"/>
            <w:bCs w:val="0"/>
            <w:i w:val="0"/>
            <w:iCs w:val="0"/>
            <w:strike w:val="0"/>
            <w:color w:val="auto"/>
            <w:spacing w:val="0"/>
            <w:sz w:val="32"/>
            <w:szCs w:val="32"/>
            <w:u w:val="none"/>
            <w:rtl w:val="0"/>
          </w:rPr>
          <w:t xml:space="preserve"> </w:t>
        </w:r>
      </w:ins>
      <w:ins w:id="234"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For this and all your future CodeBlocks projects in CS201 course please make absolutely sure that you choose GNU GCC Compiler. Press Finish. </w:t>
        </w:r>
      </w:ins>
      <w:ins w:id="235" w:author="user" w:date="2022-12-19T00:00:00Z">
        <w:r>
          <w:pict>
            <v:shape id="_x0000_s1108" type="#_x0000_t75" style="width:224.66pt;height:229.59pt;margin-top:71.04pt;margin-left:247.67pt;mso-position-horizontal-relative:page;position:absolute;z-index:251713536">
              <v:imagedata r:id="rId89" o:title=""/>
              <w10:anchorlock/>
            </v:shape>
          </w:pict>
        </w:r>
      </w:ins>
      <w:del w:id="236" w:author="user" w:date="2022-12-19T00:00:00Z">
        <w:r>
          <w:pict>
            <v:shape id="_x0000_i1109" type="#_x0000_t75" style="width:17pt;height:21pt">
              <v:imagedata r:id="rId90" o:title=""/>
              <w10:anchorlock/>
            </v:shape>
          </w:pict>
        </w:r>
      </w:del>
      <w:del w:id="237"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238"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239"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240"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241"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242" w:author="user" w:date="2022-12-19T00:00:00Z">
        <w:r>
          <w:pict>
            <v:shape id="_x0000_i1110" type="#_x0000_t75" style="width:6pt;height:11pt">
              <v:imagedata r:id="rId91" o:title=""/>
              <w10:anchorlock/>
            </v:shape>
          </w:pict>
        </w:r>
      </w:del>
      <w:del w:id="243"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244"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245"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46"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247" w:author="user" w:date="2022-12-19T00:00:00Z">
        <w:r>
          <w:pict>
            <v:shape id="_x0000_s1111" type="#_x0000_t75" style="width:13pt;height:16pt;margin-top:11pt;margin-left:178pt;mso-position-horizontal-relative:page;position:absolute;z-index:-251601920">
              <v:imagedata r:id="rId92" o:title=""/>
              <w10:anchorlock/>
            </v:shape>
          </w:pict>
        </w:r>
      </w:del>
      <w:del w:id="248" w:author="user" w:date="2022-12-19T00:00:00Z">
        <w:r>
          <w:pict>
            <v:shape id="_x0000_s1112" type="#_x0000_t75" style="width:29pt;height:19pt;margin-top:11pt;margin-left:197pt;mso-position-horizontal-relative:page;position:absolute;z-index:-251600896">
              <v:imagedata r:id="rId93" o:title=""/>
              <w10:anchorlock/>
            </v:shape>
          </w:pict>
        </w:r>
      </w:del>
      <w:del w:id="249" w:author="user" w:date="2022-12-19T00:00:00Z">
        <w:r>
          <w:pict>
            <v:shape id="_x0000_s1113" type="#_x0000_t75" style="width:29pt;height:16pt;margin-top:11pt;margin-left:231pt;mso-position-horizontal-relative:page;position:absolute;z-index:-251599872">
              <v:imagedata r:id="rId94" o:title=""/>
              <w10:anchorlock/>
            </v:shape>
          </w:pict>
        </w:r>
      </w:del>
      <w:del w:id="250" w:author="user" w:date="2022-12-19T00:00:00Z">
        <w:r>
          <w:pict>
            <v:shape id="_x0000_s1114" type="#_x0000_t75" style="width:12pt;height:8pt;margin-top:17pt;margin-left:270pt;mso-position-horizontal-relative:page;position:absolute;z-index:-251598848">
              <v:imagedata r:id="rId95" o:title=""/>
              <w10:anchorlock/>
            </v:shape>
          </w:pict>
        </w:r>
      </w:del>
      <w:del w:id="251" w:author="user" w:date="2022-12-19T00:00:00Z">
        <w:r>
          <w:pict>
            <v:shape id="_x0000_s1115" type="#_x0000_t75" style="width:8pt;height:17pt;margin-top:10pt;margin-left:4in;mso-position-horizontal-relative:page;position:absolute;z-index:-251597824">
              <v:imagedata r:id="rId96" o:title=""/>
              <w10:anchorlock/>
            </v:shape>
          </w:pict>
        </w:r>
      </w:del>
      <w:del w:id="252" w:author="user" w:date="2022-12-19T00:00:00Z">
        <w:r>
          <w:pict>
            <v:shape id="_x0000_s1116" type="#_x0000_t75" style="width:6pt;height:7pt;margin-top:21pt;margin-left:323pt;mso-position-horizontal-relative:page;position:absolute;z-index:-251596800">
              <v:imagedata r:id="rId97" o:title=""/>
              <w10:anchorlock/>
            </v:shape>
          </w:pict>
        </w:r>
      </w:del>
      <w:del w:id="253" w:author="user" w:date="2022-12-19T00:00:00Z">
        <w:r>
          <w:pict>
            <v:shape id="_x0000_s1117" type="#_x0000_t75" style="width:16pt;height:13pt;margin-top:14pt;margin-left:332pt;mso-position-horizontal-relative:page;position:absolute;z-index:-251595776">
              <v:imagedata r:id="rId98" o:title=""/>
              <w10:anchorlock/>
            </v:shape>
          </w:pict>
        </w:r>
      </w:del>
      <w:del w:id="254" w:author="user" w:date="2022-12-19T00:00:00Z">
        <w:r>
          <w:pict>
            <v:shape id="_x0000_s1118" type="#_x0000_t75" style="width:6pt;height:7pt;margin-top:23pt;margin-left:353pt;mso-position-horizontal-relative:page;position:absolute;z-index:-251594752">
              <v:imagedata r:id="rId99" o:title=""/>
              <w10:anchorlock/>
            </v:shape>
          </w:pict>
        </w:r>
      </w:del>
      <w:del w:id="255" w:author="user" w:date="2022-12-19T00:00:00Z">
        <w:r>
          <w:pict>
            <v:shape id="_x0000_s1119" type="#_x0000_t75" style="width:35pt;height:18pt;margin-top:10pt;margin-left:366pt;mso-position-horizontal-relative:page;position:absolute;z-index:-251593728">
              <v:imagedata r:id="rId100" o:title=""/>
              <w10:anchorlock/>
            </v:shape>
          </w:pict>
        </w:r>
      </w:del>
      <w:del w:id="256" w:author="user" w:date="2022-12-19T00:00:00Z">
        <w:r>
          <w:pict>
            <v:shape id="_x0000_s1120" type="#_x0000_t75" style="width:16pt;height:13pt;margin-top:13pt;margin-left:438pt;mso-position-horizontal-relative:page;position:absolute;z-index:-251592704">
              <v:imagedata r:id="rId101" o:title=""/>
              <w10:anchorlock/>
            </v:shape>
          </w:pict>
        </w:r>
      </w:del>
      <w:del w:id="257" w:author="user" w:date="2022-12-19T00:00:00Z">
        <w:r>
          <w:pict>
            <v:shape id="_x0000_s1121" type="#_x0000_t75" style="width:14pt;height:13pt;margin-top:15pt;margin-left:458pt;mso-position-horizontal-relative:page;position:absolute;z-index:-251591680">
              <v:imagedata r:id="rId102" o:title=""/>
              <w10:anchorlock/>
            </v:shape>
          </w:pict>
        </w:r>
      </w:del>
      <w:del w:id="258" w:author="user" w:date="2022-12-19T00:00:00Z">
        <w:r>
          <w:pict>
            <v:shape id="_x0000_s1122" type="#_x0000_t75" style="width:19pt;height:11pt;margin-top:14pt;margin-left:478pt;mso-position-horizontal-relative:page;position:absolute;z-index:-251590656">
              <v:imagedata r:id="rId103" o:title=""/>
              <w10:anchorlock/>
            </v:shape>
          </w:pict>
        </w:r>
      </w:del>
      <w:del w:id="259" w:author="user" w:date="2022-12-19T00:00:00Z">
        <w:r>
          <w:pict>
            <v:shape id="_x0000_s1123" type="#_x0000_t75" style="width:5pt;height:5pt;margin-top:20pt;margin-left:7in;mso-position-horizontal-relative:page;position:absolute;z-index:-251589632">
              <v:imagedata r:id="rId104" o:title=""/>
              <w10:anchorlock/>
            </v:shape>
          </w:pict>
        </w:r>
      </w:del>
    </w:p>
    <w:p>
      <w:pPr>
        <w:bidi w:val="0"/>
        <w:spacing w:before="300" w:after="0" w:line="383" w:lineRule="atLeast"/>
        <w:ind w:left="558" w:right="1855" w:firstLine="0"/>
        <w:jc w:val="both"/>
        <w:outlineLvl w:val="9"/>
        <w:rPr>
          <w:ins w:id="260" w:author="user" w:date="2022-12-19T00:00:00Z"/>
          <w:rFonts w:ascii="Times New Roman" w:eastAsia="Times New Roman" w:hAnsi="Times New Roman" w:cs="Times New Roman"/>
          <w:sz w:val="32"/>
          <w:szCs w:val="32"/>
        </w:rPr>
      </w:pPr>
      <w:del w:id="261"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262"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p>
    <w:p>
      <w:pPr>
        <w:bidi w:val="0"/>
        <w:spacing w:before="0" w:after="0" w:line="509" w:lineRule="atLeast"/>
        <w:ind w:left="4967" w:right="-200" w:firstLine="0"/>
        <w:jc w:val="both"/>
        <w:outlineLvl w:val="9"/>
        <w:rPr>
          <w:ins w:id="263" w:author="user" w:date="2022-12-19T00:00:00Z"/>
          <w:rFonts w:ascii="Times New Roman" w:eastAsia="Times New Roman" w:hAnsi="Times New Roman" w:cs="Times New Roman"/>
          <w:sz w:val="46"/>
          <w:szCs w:val="46"/>
        </w:rPr>
      </w:pPr>
      <w:ins w:id="264" w:author="user" w:date="2022-12-19T00:00:00Z">
        <w:r>
          <w:rPr>
            <w:rFonts w:ascii="Arial" w:eastAsia="Arial" w:hAnsi="Arial" w:cs="Arial"/>
            <w:b w:val="0"/>
            <w:bCs w:val="0"/>
            <w:i w:val="0"/>
            <w:iCs w:val="0"/>
            <w:strike w:val="0"/>
            <w:color w:val="000000"/>
            <w:spacing w:val="0"/>
            <w:sz w:val="2"/>
            <w:szCs w:val="2"/>
            <w:u w:val="none"/>
            <w:rtl w:val="0"/>
          </w:rPr>
          <w:br w:type="page"/>
        </w:r>
      </w:ins>
      <w:ins w:id="265"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160" w:after="0"/>
        <w:ind w:left="2480" w:right="-200" w:firstLine="0"/>
        <w:jc w:val="both"/>
        <w:outlineLvl w:val="9"/>
        <w:rPr>
          <w:del w:id="266" w:author="user" w:date="2022-12-19T00:00:00Z"/>
          <w:rFonts w:ascii="Fanwood" w:eastAsia="Fanwood" w:hAnsi="Fanwood" w:cs="Fanwood"/>
          <w:sz w:val="2"/>
          <w:szCs w:val="2"/>
        </w:rPr>
      </w:pPr>
      <w:ins w:id="267"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Add a C++ file your project: File&gt;New&gt;Empty file</w:t>
        </w:r>
      </w:ins>
      <w:ins w:id="268" w:author="user" w:date="2022-12-19T00:00:00Z">
        <w:r>
          <w:pict>
            <v:shape id="_x0000_s1124" type="#_x0000_t75" style="width:1460.01pt;height:410.63pt;margin-top:55.69pt;margin-left:39.82pt;mso-position-horizontal-relative:page;position:absolute;z-index:-251588608">
              <v:imagedata r:id="rId105" o:title=""/>
              <w10:anchorlock/>
            </v:shape>
          </w:pict>
        </w:r>
      </w:ins>
      <w:del w:id="269" w:author="user" w:date="2022-12-19T00:00:00Z">
        <w:r>
          <w:pict>
            <v:shape id="_x0000_i1125" type="#_x0000_t75" style="width:26pt;height:17pt">
              <v:imagedata r:id="rId106" o:title=""/>
              <w10:anchorlock/>
            </v:shape>
          </w:pict>
        </w:r>
      </w:del>
      <w:del w:id="270"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271"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272"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273"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274" w:author="user" w:date="2022-12-19T00:00:00Z">
        <w:r>
          <w:pict>
            <v:shape id="_x0000_i1126" type="#_x0000_t75" style="width:22pt;height:15pt">
              <v:imagedata r:id="rId107" o:title=""/>
              <w10:anchorlock/>
            </v:shape>
          </w:pict>
        </w:r>
      </w:del>
      <w:del w:id="275" w:author="user" w:date="2022-12-19T00:00:00Z">
        <w:r>
          <w:rPr>
            <w:rFonts w:ascii="Fanwood" w:eastAsia="Fanwood" w:hAnsi="Fanwood" w:cs="Fanwood"/>
            <w:b w:val="0"/>
            <w:bCs w:val="0"/>
            <w:i w:val="0"/>
            <w:iCs w:val="0"/>
            <w:strike w:val="0"/>
            <w:color w:val="auto"/>
            <w:spacing w:val="36"/>
            <w:sz w:val="2"/>
            <w:szCs w:val="2"/>
            <w:u w:val="none"/>
            <w:rtl w:val="0"/>
          </w:rPr>
          <w:delText xml:space="preserve"> </w:delText>
        </w:r>
      </w:del>
      <w:del w:id="276" w:author="user" w:date="2022-12-19T00:00:00Z">
        <w:r>
          <w:pict>
            <v:shape id="_x0000_i1127" type="#_x0000_t75" style="width:6pt;height:8pt">
              <v:imagedata r:id="rId108" o:title=""/>
              <w10:anchorlock/>
            </v:shape>
          </w:pict>
        </w:r>
      </w:del>
      <w:del w:id="277"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278" w:author="user" w:date="2022-12-19T00:00:00Z">
        <w:r>
          <w:pict>
            <v:shape id="_x0000_i1128" type="#_x0000_t75" style="width:20pt;height:16pt">
              <v:imagedata r:id="rId109" o:title=""/>
              <w10:anchorlock/>
            </v:shape>
          </w:pict>
        </w:r>
      </w:del>
      <w:del w:id="279"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80"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281" w:author="user" w:date="2022-12-19T00:00:00Z">
        <w:r>
          <w:pict>
            <v:shape id="_x0000_i1129" type="#_x0000_t75" style="width:5pt;height:10pt">
              <v:imagedata r:id="rId110" o:title=""/>
              <w10:anchorlock/>
            </v:shape>
          </w:pict>
        </w:r>
      </w:del>
      <w:del w:id="282" w:author="user" w:date="2022-12-19T00:00:00Z">
        <w:r>
          <w:pict>
            <v:shape id="_x0000_s1130" type="#_x0000_t75" style="width:12pt;height:15pt;margin-top:6pt;margin-left:176pt;mso-position-horizontal-relative:page;position:absolute;z-index:-251587584">
              <v:imagedata r:id="rId111" o:title=""/>
              <w10:anchorlock/>
            </v:shape>
          </w:pict>
        </w:r>
      </w:del>
      <w:del w:id="283" w:author="user" w:date="2022-12-19T00:00:00Z">
        <w:r>
          <w:pict>
            <v:shape id="_x0000_s1131" type="#_x0000_t75" style="width:6pt;height:17pt;margin-top:4pt;margin-left:196pt;mso-position-horizontal-relative:page;position:absolute;z-index:-251586560">
              <v:imagedata r:id="rId112" o:title=""/>
              <w10:anchorlock/>
            </v:shape>
          </w:pict>
        </w:r>
      </w:del>
      <w:del w:id="284" w:author="user" w:date="2022-12-19T00:00:00Z">
        <w:r>
          <w:pict>
            <v:shape id="_x0000_s1132" type="#_x0000_t75" style="width:22pt;height:15pt;margin-top:5pt;margin-left:238pt;mso-position-horizontal-relative:page;position:absolute;z-index:-251585536">
              <v:imagedata r:id="rId113" o:title=""/>
              <w10:anchorlock/>
            </v:shape>
          </w:pict>
        </w:r>
      </w:del>
      <w:del w:id="285" w:author="user" w:date="2022-12-19T00:00:00Z">
        <w:r>
          <w:pict>
            <v:shape id="_x0000_s1133" type="#_x0000_t75" style="width:12pt;height:8pt;margin-top:11pt;margin-left:274pt;mso-position-horizontal-relative:page;position:absolute;z-index:-251584512">
              <v:imagedata r:id="rId114" o:title=""/>
              <w10:anchorlock/>
            </v:shape>
          </w:pict>
        </w:r>
      </w:del>
      <w:del w:id="286" w:author="user" w:date="2022-12-19T00:00:00Z">
        <w:r>
          <w:pict>
            <v:shape id="_x0000_s1134" type="#_x0000_t75" style="width:8pt;height:16pt;margin-top:6pt;margin-left:294pt;mso-position-horizontal-relative:page;position:absolute;z-index:-251583488">
              <v:imagedata r:id="rId115" o:title=""/>
              <w10:anchorlock/>
            </v:shape>
          </w:pict>
        </w:r>
      </w:del>
      <w:del w:id="287" w:author="user" w:date="2022-12-19T00:00:00Z">
        <w:r>
          <w:pict>
            <v:shape id="_x0000_s1135" type="#_x0000_t75" style="width:26pt;height:14pt;margin-top:8pt;margin-left:366pt;mso-position-horizontal-relative:page;position:absolute;z-index:-251582464">
              <v:imagedata r:id="rId116" o:title=""/>
              <w10:anchorlock/>
            </v:shape>
          </w:pict>
        </w:r>
      </w:del>
    </w:p>
    <w:p>
      <w:pPr>
        <w:bidi w:val="0"/>
        <w:spacing w:before="329" w:after="0" w:line="354" w:lineRule="atLeast"/>
        <w:ind w:left="558" w:right="-200" w:firstLine="0"/>
        <w:jc w:val="both"/>
        <w:outlineLvl w:val="9"/>
        <w:rPr>
          <w:ins w:id="288" w:author="user" w:date="2022-12-19T00:00:00Z"/>
          <w:rFonts w:ascii="Times New Roman" w:eastAsia="Times New Roman" w:hAnsi="Times New Roman" w:cs="Times New Roman"/>
          <w:sz w:val="32"/>
          <w:szCs w:val="32"/>
        </w:rPr>
      </w:pPr>
      <w:del w:id="289"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290"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p>
    <w:p>
      <w:pPr>
        <w:bidi w:val="0"/>
        <w:spacing w:before="180" w:after="0"/>
        <w:ind w:left="2540" w:right="-200" w:firstLine="0"/>
        <w:jc w:val="both"/>
        <w:outlineLvl w:val="9"/>
        <w:rPr>
          <w:del w:id="291" w:author="user" w:date="2022-12-19T00:00:00Z"/>
          <w:rFonts w:ascii="Fanwood" w:eastAsia="Fanwood" w:hAnsi="Fanwood" w:cs="Fanwood"/>
          <w:sz w:val="2"/>
          <w:szCs w:val="2"/>
        </w:rPr>
      </w:pPr>
      <w:ins w:id="292" w:author="user" w:date="2022-12-19T00:00:00Z">
        <w:r>
          <w:rPr>
            <w:rFonts w:ascii="Arial" w:eastAsia="Arial" w:hAnsi="Arial" w:cs="Arial"/>
            <w:b w:val="0"/>
            <w:bCs w:val="0"/>
            <w:i w:val="0"/>
            <w:iCs w:val="0"/>
            <w:strike w:val="0"/>
            <w:color w:val="000000"/>
            <w:spacing w:val="0"/>
            <w:sz w:val="2"/>
            <w:szCs w:val="2"/>
            <w:u w:val="none"/>
            <w:rtl w:val="0"/>
          </w:rPr>
          <w:br w:type="page"/>
        </w:r>
      </w:ins>
      <w:ins w:id="293"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ins w:id="294" w:author="user" w:date="2022-12-19T00:00:00Z">
        <w:r>
          <w:pict>
            <v:shape id="_x0000_s1136" type="#_x0000_t75" style="width:10in;height:405pt;margin-top:-44.33pt;margin-left:0;mso-position-horizontal-relative:page;position:absolute;z-index:-251581440">
              <v:imagedata r:id="rId29" o:title=""/>
              <w10:anchorlock/>
            </v:shape>
          </w:pict>
        </w:r>
      </w:ins>
      <w:del w:id="295" w:author="user" w:date="2022-12-19T00:00:00Z">
        <w:r>
          <w:pict>
            <v:shape id="_x0000_i1137" type="#_x0000_t75" style="width:26pt;height:18pt">
              <v:imagedata r:id="rId117" o:title=""/>
              <w10:anchorlock/>
            </v:shape>
          </w:pict>
        </w:r>
      </w:del>
      <w:del w:id="296"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297"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298"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299"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300" w:author="user" w:date="2022-12-19T00:00:00Z">
        <w:r>
          <w:pict>
            <v:shape id="_x0000_i1138" type="#_x0000_t75" style="width:20pt;height:15pt">
              <v:imagedata r:id="rId118" o:title=""/>
              <w10:anchorlock/>
            </v:shape>
          </w:pict>
        </w:r>
      </w:del>
      <w:del w:id="301"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302" w:author="user" w:date="2022-12-19T00:00:00Z">
        <w:r>
          <w:pict>
            <v:shape id="_x0000_i1139" type="#_x0000_t75" style="width:5pt;height:8pt">
              <v:imagedata r:id="rId119" o:title=""/>
              <w10:anchorlock/>
            </v:shape>
          </w:pict>
        </w:r>
      </w:del>
      <w:del w:id="303"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304" w:author="user" w:date="2022-12-19T00:00:00Z">
        <w:r>
          <w:pict>
            <v:shape id="_x0000_i1140" type="#_x0000_t75" style="width:20pt;height:16pt">
              <v:imagedata r:id="rId120" o:title=""/>
              <w10:anchorlock/>
            </v:shape>
          </w:pict>
        </w:r>
      </w:del>
      <w:del w:id="305"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306"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307" w:author="user" w:date="2022-12-19T00:00:00Z">
        <w:r>
          <w:pict>
            <v:shape id="_x0000_s1141" type="#_x0000_t75" style="width:11pt;height:15pt;margin-top:6pt;margin-left:180pt;mso-position-horizontal-relative:page;position:absolute;z-index:-251580416">
              <v:imagedata r:id="rId121" o:title=""/>
              <w10:anchorlock/>
            </v:shape>
          </w:pict>
        </w:r>
      </w:del>
      <w:del w:id="308" w:author="user" w:date="2022-12-19T00:00:00Z">
        <w:r>
          <w:pict>
            <v:shape id="_x0000_s1142" type="#_x0000_t75" style="width:7pt;height:17pt;margin-top:4pt;margin-left:199pt;mso-position-horizontal-relative:page;position:absolute;z-index:-251579392">
              <v:imagedata r:id="rId122" o:title=""/>
              <w10:anchorlock/>
            </v:shape>
          </w:pict>
        </w:r>
      </w:del>
      <w:del w:id="309" w:author="user" w:date="2022-12-19T00:00:00Z">
        <w:r>
          <w:pict>
            <v:shape id="_x0000_s1143" type="#_x0000_t75" style="width:22pt;height:15pt;margin-top:6pt;margin-left:242pt;mso-position-horizontal-relative:page;position:absolute;z-index:-251578368">
              <v:imagedata r:id="rId123" o:title=""/>
              <w10:anchorlock/>
            </v:shape>
          </w:pict>
        </w:r>
      </w:del>
      <w:del w:id="310" w:author="user" w:date="2022-12-19T00:00:00Z">
        <w:r>
          <w:pict>
            <v:shape id="_x0000_s1144" type="#_x0000_t75" style="width:13pt;height:7pt;margin-top:12pt;margin-left:277pt;mso-position-horizontal-relative:page;position:absolute;z-index:-251577344">
              <v:imagedata r:id="rId124" o:title=""/>
              <w10:anchorlock/>
            </v:shape>
          </w:pict>
        </w:r>
      </w:del>
      <w:del w:id="311" w:author="user" w:date="2022-12-19T00:00:00Z">
        <w:r>
          <w:pict>
            <v:shape id="_x0000_s1145" type="#_x0000_t75" style="width:8pt;height:16pt;margin-top:6pt;margin-left:297pt;mso-position-horizontal-relative:page;position:absolute;z-index:-251576320">
              <v:imagedata r:id="rId125" o:title=""/>
              <w10:anchorlock/>
            </v:shape>
          </w:pict>
        </w:r>
      </w:del>
      <w:del w:id="312" w:author="user" w:date="2022-12-19T00:00:00Z">
        <w:r>
          <w:pict>
            <v:shape id="_x0000_s1146" type="#_x0000_t75" style="width:26pt;height:14pt;margin-top:8pt;margin-left:369pt;mso-position-horizontal-relative:page;position:absolute;z-index:-251575296">
              <v:imagedata r:id="rId126" o:title=""/>
              <w10:anchorlock/>
            </v:shape>
          </w:pict>
        </w:r>
      </w:del>
      <w:del w:id="313" w:author="user" w:date="2022-12-19T00:00:00Z">
        <w:r>
          <w:pict>
            <v:shape id="_x0000_s1147" type="#_x0000_t75" style="width:4pt;height:5pt;margin-top:15pt;margin-left:412pt;mso-position-horizontal-relative:page;position:absolute;z-index:-251574272">
              <v:imagedata r:id="rId127" o:title=""/>
              <w10:anchorlock/>
            </v:shape>
          </w:pict>
        </w:r>
      </w:del>
    </w:p>
    <w:p>
      <w:pPr>
        <w:bidi w:val="0"/>
        <w:spacing w:before="0" w:after="0" w:line="509" w:lineRule="atLeast"/>
        <w:ind w:left="4967" w:right="-200" w:firstLine="0"/>
        <w:jc w:val="both"/>
        <w:outlineLvl w:val="9"/>
        <w:rPr>
          <w:ins w:id="314" w:author="user" w:date="2022-12-19T00:00:00Z"/>
          <w:rFonts w:ascii="Times New Roman" w:eastAsia="Times New Roman" w:hAnsi="Times New Roman" w:cs="Times New Roman"/>
          <w:sz w:val="46"/>
          <w:szCs w:val="46"/>
        </w:rPr>
      </w:pPr>
      <w:del w:id="315"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316" w:author="user" w:date="2022-12-19T00:00:00Z">
        <w:r>
          <w:rPr>
            <w:rFonts w:ascii="Fanwood" w:eastAsia="Fanwood" w:hAnsi="Fanwood" w:cs="Fanwood"/>
            <w:b w:val="0"/>
            <w:bCs w:val="0"/>
            <w:i w:val="0"/>
            <w:iCs w:val="0"/>
            <w:strike w:val="0"/>
            <w:color w:val="auto"/>
            <w:spacing w:val="596"/>
            <w:sz w:val="2"/>
            <w:szCs w:val="2"/>
            <w:u w:val="none"/>
            <w:rtl w:val="0"/>
          </w:rPr>
          <w:delText xml:space="preserve"> </w:delText>
        </w:r>
      </w:del>
      <w:del w:id="317"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p>
    <w:p>
      <w:pPr>
        <w:bidi w:val="0"/>
        <w:spacing w:before="329" w:after="0" w:line="354" w:lineRule="atLeast"/>
        <w:ind w:left="1016" w:right="-200" w:firstLine="0"/>
        <w:jc w:val="both"/>
        <w:outlineLvl w:val="9"/>
        <w:rPr>
          <w:ins w:id="318" w:author="user" w:date="2022-12-19T00:00:00Z"/>
          <w:rFonts w:ascii="Times New Roman" w:eastAsia="Times New Roman" w:hAnsi="Times New Roman" w:cs="Times New Roman"/>
          <w:sz w:val="32"/>
          <w:szCs w:val="32"/>
        </w:rPr>
      </w:pPr>
      <w:ins w:id="319"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Press yes</w:t>
        </w:r>
      </w:ins>
      <w:ins w:id="320" w:author="user" w:date="2022-12-19T00:00:00Z">
        <w:r>
          <w:pict>
            <v:shape id="_x0000_s1148" type="#_x0000_t75" style="width:992.47pt;height:279.13pt;margin-top:44.75pt;margin-left:66.04pt;mso-position-horizontal-relative:page;position:absolute;z-index:-251573248">
              <v:imagedata r:id="rId128" o:title=""/>
              <w10:anchorlock/>
            </v:shape>
          </w:pict>
        </w:r>
      </w:ins>
      <w:del w:id="321" w:author="user" w:date="2022-12-19T00:00:00Z">
        <w:r>
          <w:pict>
            <v:shape id="_x0000_i1149" type="#_x0000_t75" style="width:152pt;height:62pt">
              <v:imagedata r:id="rId129" o:title=""/>
              <w10:anchorlock/>
            </v:shape>
          </w:pict>
        </w:r>
      </w:del>
      <w:del w:id="322" w:author="user" w:date="2022-12-19T00:00:00Z">
        <w:r>
          <w:pict>
            <v:shape id="_x0000_s1150" type="#_x0000_t75" style="width:91pt;height:17pt;margin-top:19pt;margin-left:86pt;mso-position-horizontal-relative:page;position:absolute;z-index:-251572224">
              <v:imagedata r:id="rId130" o:title=""/>
              <w10:anchorlock/>
            </v:shape>
          </w:pict>
        </w:r>
      </w:del>
      <w:del w:id="323" w:author="user" w:date="2022-12-19T00:00:00Z">
        <w:r>
          <w:pict>
            <v:shape id="_x0000_s1151" type="#_x0000_t75" style="width:5pt;height:7pt;margin-top:23pt;margin-left:189pt;mso-position-horizontal-relative:page;position:absolute;z-index:-251571200">
              <v:imagedata r:id="rId131" o:title=""/>
              <w10:anchorlock/>
            </v:shape>
          </w:pict>
        </w:r>
      </w:del>
      <w:del w:id="324" w:author="user" w:date="2022-12-19T00:00:00Z">
        <w:r>
          <w:pict>
            <v:shape id="_x0000_s1152" type="#_x0000_t75" style="width:23pt;height:55pt;margin-top:18pt;margin-left:224pt;mso-position-horizontal-relative:page;position:absolute;z-index:-251570176">
              <v:imagedata r:id="rId132" o:title=""/>
              <w10:anchorlock/>
            </v:shape>
          </w:pict>
        </w:r>
      </w:del>
    </w:p>
    <w:p>
      <w:pPr>
        <w:bidi w:val="0"/>
        <w:spacing w:before="0" w:after="0" w:line="509" w:lineRule="atLeast"/>
        <w:ind w:left="4967" w:right="-200" w:firstLine="0"/>
        <w:jc w:val="both"/>
        <w:outlineLvl w:val="9"/>
        <w:rPr>
          <w:ins w:id="325" w:author="user" w:date="2022-12-19T00:00:00Z"/>
          <w:rFonts w:ascii="Times New Roman" w:eastAsia="Times New Roman" w:hAnsi="Times New Roman" w:cs="Times New Roman"/>
          <w:sz w:val="46"/>
          <w:szCs w:val="46"/>
        </w:rPr>
      </w:pPr>
      <w:ins w:id="326" w:author="user" w:date="2022-12-19T00:00:00Z">
        <w:r>
          <w:rPr>
            <w:rFonts w:ascii="Arial" w:eastAsia="Arial" w:hAnsi="Arial" w:cs="Arial"/>
            <w:b w:val="0"/>
            <w:bCs w:val="0"/>
            <w:i w:val="0"/>
            <w:iCs w:val="0"/>
            <w:strike w:val="0"/>
            <w:color w:val="000000"/>
            <w:spacing w:val="0"/>
            <w:sz w:val="2"/>
            <w:szCs w:val="2"/>
            <w:u w:val="none"/>
            <w:rtl w:val="0"/>
          </w:rPr>
          <w:br w:type="page"/>
        </w:r>
      </w:ins>
      <w:ins w:id="327"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329" w:after="0" w:line="354" w:lineRule="atLeast"/>
        <w:ind w:left="1016" w:right="-200" w:firstLine="0"/>
        <w:jc w:val="both"/>
        <w:outlineLvl w:val="9"/>
        <w:pPrChange w:id="328" w:author="user" w:date="2022-12-19T00:00:00Z">
          <w:pPr>
            <w:bidi w:val="0"/>
            <w:spacing w:before="400" w:after="0"/>
            <w:ind w:left="2260" w:right="-200" w:firstLine="0"/>
            <w:jc w:val="both"/>
            <w:outlineLvl w:val="9"/>
          </w:pPr>
        </w:pPrChange>
        <w:rPr>
          <w:rFonts w:ascii="Times New Roman" w:eastAsia="Fanwood" w:hAnsi="Times New Roman" w:cs="Times New Roman"/>
          <w:sz w:val="32"/>
          <w:szCs w:val="32"/>
          <w:rPrChange w:id="329" w:author="user" w:date="2022-12-19T00:00:00Z">
            <w:rPr>
              <w:rFonts w:ascii="Fanwood" w:eastAsia="Fanwood" w:hAnsi="Fanwood" w:cs="Fanwood"/>
              <w:sz w:val="2"/>
              <w:szCs w:val="2"/>
            </w:rPr>
          </w:rPrChange>
        </w:rPr>
      </w:pPr>
      <w:ins w:id="33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Name it ‘main.cpp’ (.cpp is standard c++ file extension) </w:t>
        </w:r>
      </w:ins>
    </w:p>
    <w:p>
      <w:pPr>
        <w:bidi w:val="0"/>
        <w:spacing w:before="540" w:after="0"/>
        <w:ind w:left="300" w:right="-200" w:firstLine="0"/>
        <w:jc w:val="both"/>
        <w:outlineLvl w:val="9"/>
        <w:rPr>
          <w:del w:id="331" w:author="user" w:date="2022-12-19T00:00:00Z"/>
          <w:rFonts w:ascii="Fanwood" w:eastAsia="Fanwood" w:hAnsi="Fanwood" w:cs="Fanwood"/>
          <w:sz w:val="2"/>
          <w:szCs w:val="2"/>
        </w:rPr>
      </w:pPr>
      <w:ins w:id="332" w:author="user" w:date="2022-12-19T00:00:00Z">
        <w:r>
          <w:pict>
            <v:shape id="_x0000_i1153" type="#_x0000_t75" style="width:474.36pt;height:285.96pt">
              <v:imagedata r:id="rId133" o:title=""/>
              <w10:anchorlock/>
            </v:shape>
          </w:pict>
        </w:r>
      </w:ins>
      <w:del w:id="333" w:author="user" w:date="2022-12-19T00:00:00Z">
        <w:r>
          <w:pict>
            <v:shape id="_x0000_i1154" type="#_x0000_t75" style="width:114pt;height:18pt">
              <v:imagedata r:id="rId134" o:title=""/>
              <w10:anchorlock/>
            </v:shape>
          </w:pict>
        </w:r>
      </w:del>
      <w:del w:id="334"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335" w:author="user" w:date="2022-12-19T00:00:00Z">
        <w:r>
          <w:pict>
            <v:shape id="_x0000_i1155" type="#_x0000_t75" style="width:26pt;height:16pt">
              <v:imagedata r:id="rId135" o:title=""/>
              <w10:anchorlock/>
            </v:shape>
          </w:pict>
        </w:r>
      </w:del>
      <w:del w:id="336"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337"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338"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339"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340" w:author="user" w:date="2022-12-19T00:00:00Z">
        <w:r>
          <w:pict>
            <v:shape id="_x0000_i1156" type="#_x0000_t75" style="width:51pt;height:16pt">
              <v:imagedata r:id="rId136" o:title=""/>
              <w10:anchorlock/>
            </v:shape>
          </w:pict>
        </w:r>
      </w:del>
      <w:del w:id="341"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342" w:author="user" w:date="2022-12-19T00:00:00Z">
        <w:r>
          <w:pict>
            <v:shape id="_x0000_s1157" type="#_x0000_t75" style="width:22pt;height:14pt;margin-top:27pt;margin-left:256pt;mso-position-horizontal-relative:page;position:absolute;z-index:-251569152">
              <v:imagedata r:id="rId137" o:title=""/>
              <w10:anchorlock/>
            </v:shape>
          </w:pict>
        </w:r>
      </w:del>
      <w:del w:id="343" w:author="user" w:date="2022-12-19T00:00:00Z">
        <w:r>
          <w:pict>
            <v:shape id="_x0000_s1158" type="#_x0000_t75" style="width:19pt;height:11pt;margin-top:32pt;margin-left:297pt;mso-position-horizontal-relative:page;position:absolute;z-index:-251568128">
              <v:imagedata r:id="rId138" o:title=""/>
              <w10:anchorlock/>
            </v:shape>
          </w:pict>
        </w:r>
      </w:del>
      <w:del w:id="344" w:author="user" w:date="2022-12-19T00:00:00Z">
        <w:r>
          <w:pict>
            <v:shape id="_x0000_s1159" type="#_x0000_t75" style="width:13pt;height:8pt;margin-top:33pt;margin-left:334pt;mso-position-horizontal-relative:page;position:absolute;z-index:-251567104">
              <v:imagedata r:id="rId139" o:title=""/>
              <w10:anchorlock/>
            </v:shape>
          </w:pict>
        </w:r>
      </w:del>
      <w:del w:id="345" w:author="user" w:date="2022-12-19T00:00:00Z">
        <w:r>
          <w:pict>
            <v:shape id="_x0000_s1160" type="#_x0000_t75" style="width:7pt;height:8pt;margin-top:31pt;margin-left:410pt;mso-position-horizontal-relative:page;position:absolute;z-index:-251566080">
              <v:imagedata r:id="rId140" o:title=""/>
              <w10:anchorlock/>
            </v:shape>
          </w:pict>
        </w:r>
      </w:del>
    </w:p>
    <w:p>
      <w:pPr>
        <w:bidi w:val="0"/>
        <w:spacing w:before="0" w:after="0"/>
        <w:ind w:left="1740" w:right="-200" w:firstLine="0"/>
        <w:jc w:val="both"/>
        <w:outlineLvl w:val="9"/>
        <w:rPr>
          <w:ins w:id="346" w:author="user" w:date="2022-12-19T00:00:00Z"/>
        </w:rPr>
      </w:pPr>
      <w:del w:id="347"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p>
    <w:p>
      <w:pPr>
        <w:bidi w:val="0"/>
        <w:spacing w:before="0" w:after="0" w:line="509" w:lineRule="atLeast"/>
        <w:ind w:left="4967" w:right="-200" w:firstLine="0"/>
        <w:jc w:val="both"/>
        <w:outlineLvl w:val="9"/>
        <w:rPr>
          <w:ins w:id="348" w:author="user" w:date="2022-12-19T00:00:00Z"/>
          <w:rFonts w:ascii="Times New Roman" w:eastAsia="Times New Roman" w:hAnsi="Times New Roman" w:cs="Times New Roman"/>
          <w:sz w:val="46"/>
          <w:szCs w:val="46"/>
        </w:rPr>
      </w:pPr>
      <w:ins w:id="349"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329" w:after="0" w:line="354" w:lineRule="atLeast"/>
        <w:ind w:left="1016" w:right="-200" w:firstLine="0"/>
        <w:jc w:val="both"/>
        <w:outlineLvl w:val="9"/>
        <w:rPr>
          <w:ins w:id="350" w:author="user" w:date="2022-12-19T00:00:00Z"/>
          <w:rFonts w:ascii="Times New Roman" w:eastAsia="Times New Roman" w:hAnsi="Times New Roman" w:cs="Times New Roman"/>
          <w:sz w:val="32"/>
          <w:szCs w:val="32"/>
        </w:rPr>
      </w:pPr>
      <w:ins w:id="351"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Make sure debug and release options are checked and press ok</w:t>
        </w:r>
      </w:ins>
    </w:p>
    <w:p>
      <w:pPr>
        <w:bidi w:val="0"/>
        <w:spacing w:before="260" w:after="0"/>
        <w:ind w:left="1140" w:right="-200" w:firstLine="0"/>
        <w:jc w:val="both"/>
        <w:outlineLvl w:val="9"/>
        <w:rPr>
          <w:del w:id="352" w:author="user" w:date="2022-12-19T00:00:00Z"/>
          <w:rFonts w:ascii="Fanwood" w:eastAsia="Fanwood" w:hAnsi="Fanwood" w:cs="Fanwood"/>
          <w:sz w:val="2"/>
          <w:szCs w:val="2"/>
        </w:rPr>
      </w:pPr>
      <w:ins w:id="353" w:author="user" w:date="2022-12-19T00:00:00Z">
        <w:r>
          <w:pict>
            <v:shape id="_x0000_i1161" type="#_x0000_t75" style="width:456.09pt;height:268.36pt">
              <v:imagedata r:id="rId141" o:title=""/>
              <w10:anchorlock/>
            </v:shape>
          </w:pict>
        </w:r>
      </w:ins>
      <w:del w:id="354" w:author="user" w:date="2022-12-19T00:00:00Z">
        <w:r>
          <w:pict>
            <v:shape id="_x0000_i1162" type="#_x0000_t75" style="width:351pt;height:95pt">
              <v:imagedata r:id="rId142" o:title=""/>
              <w10:anchorlock/>
            </v:shape>
          </w:pict>
        </w:r>
      </w:del>
      <w:del w:id="355" w:author="user" w:date="2022-12-19T00:00:00Z">
        <w:r>
          <w:pict>
            <v:shape id="_x0000_s1163" type="#_x0000_t75" style="width:36pt;height:20pt;margin-top:1in;margin-left:85pt;mso-position-horizontal-relative:page;position:absolute;z-index:-251565056">
              <v:imagedata r:id="rId143" o:title=""/>
              <w10:anchorlock/>
            </v:shape>
          </w:pict>
        </w:r>
      </w:del>
    </w:p>
    <w:p>
      <w:pPr>
        <w:bidi w:val="0"/>
        <w:spacing w:before="264" w:after="0"/>
        <w:ind w:left="2153" w:right="-200" w:firstLine="0"/>
        <w:jc w:val="both"/>
        <w:outlineLvl w:val="9"/>
        <w:rPr>
          <w:ins w:id="356" w:author="user" w:date="2022-12-19T00:00:00Z"/>
        </w:rPr>
      </w:pPr>
    </w:p>
    <w:p>
      <w:pPr>
        <w:bidi w:val="0"/>
        <w:spacing w:before="320" w:after="0"/>
        <w:ind w:left="360" w:right="-200" w:firstLine="0"/>
        <w:jc w:val="both"/>
        <w:outlineLvl w:val="9"/>
        <w:rPr>
          <w:del w:id="357" w:author="user" w:date="2022-12-19T00:00:00Z"/>
          <w:rFonts w:ascii="Fanwood" w:eastAsia="Fanwood" w:hAnsi="Fanwood" w:cs="Fanwood"/>
          <w:sz w:val="2"/>
          <w:szCs w:val="2"/>
        </w:rPr>
      </w:pPr>
      <w:ins w:id="358"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ins w:id="359" w:author="user" w:date="2022-12-19T00:00:00Z">
        <w:r>
          <w:pict>
            <v:shape id="_x0000_s1164" type="#_x0000_t75" style="width:10in;height:405pt;margin-top:-44.33pt;margin-left:0;mso-position-horizontal-relative:page;position:absolute;z-index:-251564032">
              <v:imagedata r:id="rId144" o:title=""/>
              <w10:anchorlock/>
            </v:shape>
          </w:pict>
        </w:r>
      </w:ins>
      <w:del w:id="360" w:author="user" w:date="2022-12-19T00:00:00Z">
        <w:r>
          <w:pict>
            <v:shape id="_x0000_i1165" type="#_x0000_t75" style="width:112pt;height:55pt">
              <v:imagedata r:id="rId145" o:title=""/>
              <w10:anchorlock/>
            </v:shape>
          </w:pict>
        </w:r>
      </w:del>
      <w:del w:id="361"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362"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363" w:author="user" w:date="2022-12-19T00:00:00Z">
        <w:r>
          <w:rPr>
            <w:rFonts w:ascii="Fanwood" w:eastAsia="Fanwood" w:hAnsi="Fanwood" w:cs="Fanwood"/>
            <w:b w:val="0"/>
            <w:bCs w:val="0"/>
            <w:i w:val="0"/>
            <w:iCs w:val="0"/>
            <w:strike w:val="0"/>
            <w:color w:val="auto"/>
            <w:spacing w:val="476"/>
            <w:sz w:val="2"/>
            <w:szCs w:val="2"/>
            <w:u w:val="none"/>
            <w:rtl w:val="0"/>
          </w:rPr>
          <w:delText xml:space="preserve">  </w:delText>
        </w:r>
      </w:del>
      <w:del w:id="364" w:author="user" w:date="2022-12-19T00:00:00Z">
        <w:r>
          <w:pict>
            <v:shape id="_x0000_s1166" type="#_x0000_t75" style="width:34pt;height:45pt;margin-top:22pt;margin-left:199pt;mso-position-horizontal-relative:page;position:absolute;z-index:-251563008">
              <v:imagedata r:id="rId146" o:title=""/>
              <w10:anchorlock/>
            </v:shape>
          </w:pict>
        </w:r>
      </w:del>
      <w:del w:id="365" w:author="user" w:date="2022-12-19T00:00:00Z">
        <w:r>
          <w:pict>
            <v:shape id="_x0000_s1167" type="#_x0000_t75" style="width:30pt;height:38pt;margin-top:26pt;margin-left:240pt;mso-position-horizontal-relative:page;position:absolute;z-index:-251561984">
              <v:imagedata r:id="rId147" o:title=""/>
              <w10:anchorlock/>
            </v:shape>
          </w:pict>
        </w:r>
      </w:del>
      <w:del w:id="366" w:author="user" w:date="2022-12-19T00:00:00Z">
        <w:r>
          <w:pict>
            <v:shape id="_x0000_s1168" type="#_x0000_t75" style="width:109pt;height:39pt;margin-top:22pt;margin-left:277pt;mso-position-horizontal-relative:page;position:absolute;z-index:-251560960">
              <v:imagedata r:id="rId148" o:title=""/>
              <w10:anchorlock/>
            </v:shape>
          </w:pict>
        </w:r>
      </w:del>
      <w:del w:id="367" w:author="user" w:date="2022-12-19T00:00:00Z">
        <w:r>
          <w:pict>
            <v:shape id="_x0000_s1169" type="#_x0000_t75" style="width:14pt;height:14pt;margin-top:20pt;margin-left:410pt;mso-position-horizontal-relative:page;position:absolute;z-index:-251559936">
              <v:imagedata r:id="rId149" o:title=""/>
              <w10:anchorlock/>
            </v:shape>
          </w:pict>
        </w:r>
      </w:del>
      <w:del w:id="368" w:author="user" w:date="2022-12-19T00:00:00Z">
        <w:r>
          <w:pict>
            <v:shape id="_x0000_s1170" type="#_x0000_t75" style="width:56pt;height:16pt;margin-top:19pt;margin-left:448pt;mso-position-horizontal-relative:page;position:absolute;z-index:-251558912">
              <v:imagedata r:id="rId150" o:title=""/>
              <w10:anchorlock/>
            </v:shape>
          </w:pict>
        </w:r>
      </w:del>
    </w:p>
    <w:p>
      <w:pPr>
        <w:bidi w:val="0"/>
        <w:spacing w:before="0" w:after="0" w:line="509" w:lineRule="atLeast"/>
        <w:ind w:left="4967" w:right="-200" w:firstLine="0"/>
        <w:jc w:val="both"/>
        <w:outlineLvl w:val="9"/>
        <w:rPr>
          <w:ins w:id="369" w:author="user" w:date="2022-12-19T00:00:00Z"/>
          <w:rFonts w:ascii="Times New Roman" w:eastAsia="Times New Roman" w:hAnsi="Times New Roman" w:cs="Times New Roman"/>
          <w:sz w:val="46"/>
          <w:szCs w:val="46"/>
        </w:rPr>
      </w:pPr>
    </w:p>
    <w:p>
      <w:pPr>
        <w:bidi w:val="0"/>
        <w:spacing w:before="329" w:after="0" w:line="354" w:lineRule="atLeast"/>
        <w:ind w:left="1016" w:right="-200" w:firstLine="0"/>
        <w:jc w:val="both"/>
        <w:outlineLvl w:val="9"/>
        <w:rPr>
          <w:ins w:id="370" w:author="user" w:date="2022-12-19T00:00:00Z"/>
          <w:rFonts w:ascii="Times New Roman" w:eastAsia="Times New Roman" w:hAnsi="Times New Roman" w:cs="Times New Roman"/>
          <w:sz w:val="32"/>
          <w:szCs w:val="32"/>
        </w:rPr>
      </w:pPr>
      <w:ins w:id="371"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Copy and paste this code and then press </w:t>
        </w:r>
      </w:ins>
      <w:ins w:id="372" w:author="user" w:date="2022-12-19T00:00:00Z">
        <w:r>
          <w:rPr>
            <w:rFonts w:ascii="Times New Roman" w:eastAsia="Times New Roman" w:hAnsi="Times New Roman" w:cs="Times New Roman"/>
            <w:b w:val="0"/>
            <w:bCs w:val="0"/>
            <w:i w:val="0"/>
            <w:iCs w:val="0"/>
            <w:strike w:val="0"/>
            <w:color w:val="FF9900"/>
            <w:spacing w:val="0"/>
            <w:sz w:val="32"/>
            <w:szCs w:val="32"/>
            <w:u w:val="none"/>
            <w:rtl w:val="0"/>
          </w:rPr>
          <w:t>‘build and run’</w:t>
        </w:r>
      </w:ins>
      <w:ins w:id="373" w:author="user" w:date="2022-12-19T00:00:00Z">
        <w:r>
          <w:rPr>
            <w:rFonts w:ascii="Times New Roman" w:eastAsia="Times New Roman" w:hAnsi="Times New Roman" w:cs="Times New Roman"/>
            <w:b w:val="0"/>
            <w:bCs w:val="0"/>
            <w:i w:val="0"/>
            <w:iCs w:val="0"/>
            <w:strike w:val="0"/>
            <w:color w:val="auto"/>
            <w:spacing w:val="0"/>
            <w:sz w:val="32"/>
            <w:szCs w:val="32"/>
            <w:u w:val="none"/>
            <w:rtl w:val="0"/>
          </w:rPr>
          <w:t xml:space="preserve"> </w:t>
        </w:r>
      </w:ins>
      <w:ins w:id="374"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icon </w:t>
        </w:r>
      </w:ins>
    </w:p>
    <w:p>
      <w:pPr>
        <w:bidi w:val="0"/>
        <w:spacing w:before="229" w:after="0" w:line="671" w:lineRule="atLeast"/>
        <w:ind w:left="217" w:right="8482" w:firstLine="0"/>
        <w:jc w:val="left"/>
        <w:outlineLvl w:val="9"/>
        <w:rPr>
          <w:ins w:id="375" w:author="user" w:date="2022-12-19T00:00:00Z"/>
          <w:rFonts w:ascii="Cambria" w:eastAsia="Cambria" w:hAnsi="Cambria" w:cs="Cambria"/>
          <w:sz w:val="28"/>
          <w:szCs w:val="28"/>
        </w:rPr>
      </w:pPr>
      <w:ins w:id="376" w:author="user" w:date="2022-12-19T00:00:00Z">
        <w:r>
          <w:rPr>
            <w:rFonts w:ascii="Cambria" w:eastAsia="Cambria" w:hAnsi="Cambria" w:cs="Cambria"/>
            <w:b w:val="0"/>
            <w:bCs w:val="0"/>
            <w:i w:val="0"/>
            <w:iCs w:val="0"/>
            <w:strike w:val="0"/>
            <w:color w:val="999999"/>
            <w:spacing w:val="0"/>
            <w:sz w:val="28"/>
            <w:szCs w:val="28"/>
            <w:u w:val="none"/>
            <w:rtl w:val="0"/>
          </w:rPr>
          <w:t>// Your First C++ Program</w:t>
        </w:r>
      </w:ins>
      <w:ins w:id="377" w:author="user" w:date="2022-12-19T00:00:00Z">
        <w:r>
          <w:rPr>
            <w:rFonts w:ascii="Cambria" w:eastAsia="Cambria" w:hAnsi="Cambria" w:cs="Cambria"/>
            <w:b w:val="0"/>
            <w:bCs w:val="0"/>
            <w:i w:val="0"/>
            <w:iCs w:val="0"/>
            <w:strike w:val="0"/>
            <w:color w:val="auto"/>
            <w:spacing w:val="0"/>
            <w:sz w:val="28"/>
            <w:szCs w:val="28"/>
            <w:u w:val="none"/>
            <w:rtl w:val="0"/>
          </w:rPr>
          <w:t xml:space="preserve"> </w:t>
        </w:r>
      </w:ins>
      <w:ins w:id="378" w:author="user" w:date="2022-12-19T00:00:00Z">
        <w:r>
          <w:pict>
            <v:shape id="_x0000_s1171" type="#_x0000_t75" style="width:427.96pt;height:216.63pt;margin-top:29.98pt;margin-left:271.14pt;mso-position-horizontal-relative:page;position:absolute;z-index:-251557888">
              <v:imagedata r:id="rId151" o:title=""/>
              <w10:anchorlock/>
            </v:shape>
          </w:pict>
        </w:r>
      </w:ins>
      <w:del w:id="379" w:author="user" w:date="2022-12-19T00:00:00Z">
        <w:r>
          <w:pict>
            <v:shape id="_x0000_i1172" type="#_x0000_t75" style="width:12pt;height:17pt">
              <v:imagedata r:id="rId152" o:title=""/>
              <w10:anchorlock/>
            </v:shape>
          </w:pict>
        </w:r>
      </w:del>
      <w:del w:id="380"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381" w:author="user" w:date="2022-12-19T00:00:00Z">
        <w:r>
          <w:rPr>
            <w:rFonts w:ascii="Fanwood" w:eastAsia="Fanwood" w:hAnsi="Fanwood" w:cs="Fanwood"/>
            <w:b w:val="0"/>
            <w:bCs w:val="0"/>
            <w:i w:val="0"/>
            <w:iCs w:val="0"/>
            <w:strike w:val="0"/>
            <w:color w:val="auto"/>
            <w:spacing w:val="216"/>
            <w:sz w:val="2"/>
            <w:szCs w:val="2"/>
            <w:u w:val="none"/>
            <w:rtl w:val="0"/>
          </w:rPr>
          <w:delText xml:space="preserve"> </w:delText>
        </w:r>
      </w:del>
      <w:ins w:id="382" w:author="user" w:date="2022-12-19T00:00:00Z">
        <w:r>
          <w:rPr>
            <w:rFonts w:ascii="Cambria" w:eastAsia="Cambria" w:hAnsi="Cambria" w:cs="Cambria"/>
            <w:b w:val="0"/>
            <w:bCs w:val="0"/>
            <w:i w:val="0"/>
            <w:iCs w:val="0"/>
            <w:strike w:val="0"/>
            <w:color w:val="6AA84F"/>
            <w:spacing w:val="0"/>
            <w:sz w:val="28"/>
            <w:szCs w:val="28"/>
            <w:u w:val="none"/>
            <w:rtl w:val="0"/>
          </w:rPr>
          <w:t>#include &lt;iostream&gt;</w:t>
        </w:r>
      </w:ins>
      <w:ins w:id="383" w:author="user" w:date="2022-12-19T00:00:00Z">
        <w:r>
          <w:rPr>
            <w:rFonts w:ascii="Cambria" w:eastAsia="Cambria" w:hAnsi="Cambria" w:cs="Cambria"/>
            <w:b w:val="0"/>
            <w:bCs w:val="0"/>
            <w:i w:val="0"/>
            <w:iCs w:val="0"/>
            <w:strike w:val="0"/>
            <w:color w:val="auto"/>
            <w:spacing w:val="0"/>
            <w:sz w:val="28"/>
            <w:szCs w:val="28"/>
            <w:u w:val="none"/>
            <w:rtl w:val="0"/>
          </w:rPr>
          <w:t xml:space="preserve"> </w:t>
        </w:r>
      </w:ins>
    </w:p>
    <w:p>
      <w:pPr>
        <w:bidi w:val="0"/>
        <w:spacing w:before="345" w:after="0" w:line="328" w:lineRule="atLeast"/>
        <w:ind w:left="217" w:right="-200" w:firstLine="0"/>
        <w:jc w:val="both"/>
        <w:outlineLvl w:val="9"/>
        <w:rPr>
          <w:ins w:id="384" w:author="user" w:date="2022-12-19T00:00:00Z"/>
          <w:rFonts w:ascii="Cambria" w:eastAsia="Cambria" w:hAnsi="Cambria" w:cs="Cambria"/>
          <w:sz w:val="28"/>
          <w:szCs w:val="28"/>
        </w:rPr>
      </w:pPr>
      <w:ins w:id="385" w:author="user" w:date="2022-12-19T00:00:00Z">
        <w:r>
          <w:rPr>
            <w:rFonts w:ascii="Cambria" w:eastAsia="Cambria" w:hAnsi="Cambria" w:cs="Cambria"/>
            <w:b w:val="0"/>
            <w:bCs w:val="0"/>
            <w:i w:val="0"/>
            <w:iCs w:val="0"/>
            <w:strike w:val="0"/>
            <w:color w:val="073763"/>
            <w:spacing w:val="0"/>
            <w:sz w:val="28"/>
            <w:szCs w:val="28"/>
            <w:u w:val="none"/>
            <w:rtl w:val="0"/>
          </w:rPr>
          <w:t xml:space="preserve">int </w:t>
        </w:r>
      </w:ins>
      <w:ins w:id="386" w:author="user" w:date="2022-12-19T00:00:00Z">
        <w:r>
          <w:rPr>
            <w:rFonts w:ascii="Cambria" w:eastAsia="Cambria" w:hAnsi="Cambria" w:cs="Cambria"/>
            <w:b w:val="0"/>
            <w:bCs w:val="0"/>
            <w:i w:val="0"/>
            <w:iCs w:val="0"/>
            <w:strike w:val="0"/>
            <w:color w:val="000000"/>
            <w:spacing w:val="0"/>
            <w:sz w:val="28"/>
            <w:szCs w:val="28"/>
            <w:u w:val="none"/>
            <w:rtl w:val="0"/>
          </w:rPr>
          <w:t>main</w:t>
        </w:r>
      </w:ins>
      <w:ins w:id="387" w:author="user" w:date="2022-12-19T00:00:00Z">
        <w:r>
          <w:rPr>
            <w:rFonts w:ascii="Cambria" w:eastAsia="Cambria" w:hAnsi="Cambria" w:cs="Cambria"/>
            <w:b w:val="0"/>
            <w:bCs w:val="0"/>
            <w:i w:val="0"/>
            <w:iCs w:val="0"/>
            <w:strike w:val="0"/>
            <w:color w:val="FF9900"/>
            <w:spacing w:val="0"/>
            <w:sz w:val="28"/>
            <w:szCs w:val="28"/>
            <w:u w:val="none"/>
            <w:rtl w:val="0"/>
          </w:rPr>
          <w:t>() {</w:t>
        </w:r>
      </w:ins>
      <w:ins w:id="388" w:author="user" w:date="2022-12-19T00:00:00Z">
        <w:r>
          <w:rPr>
            <w:rFonts w:ascii="Cambria" w:eastAsia="Cambria" w:hAnsi="Cambria" w:cs="Cambria"/>
            <w:b w:val="0"/>
            <w:bCs w:val="0"/>
            <w:i w:val="0"/>
            <w:iCs w:val="0"/>
            <w:strike w:val="0"/>
            <w:color w:val="auto"/>
            <w:spacing w:val="0"/>
            <w:sz w:val="28"/>
            <w:szCs w:val="28"/>
            <w:u w:val="none"/>
            <w:rtl w:val="0"/>
          </w:rPr>
          <w:t xml:space="preserve"> </w:t>
        </w:r>
      </w:ins>
    </w:p>
    <w:p>
      <w:pPr>
        <w:bidi w:val="0"/>
        <w:spacing w:before="0" w:after="0" w:line="336" w:lineRule="atLeast"/>
        <w:ind w:left="217" w:right="8107" w:firstLine="0"/>
        <w:jc w:val="left"/>
        <w:outlineLvl w:val="9"/>
        <w:rPr>
          <w:ins w:id="389" w:author="user" w:date="2022-12-19T00:00:00Z"/>
          <w:rFonts w:ascii="Cambria" w:eastAsia="Cambria" w:hAnsi="Cambria" w:cs="Cambria"/>
          <w:sz w:val="28"/>
          <w:szCs w:val="28"/>
        </w:rPr>
      </w:pPr>
      <w:ins w:id="390" w:author="user" w:date="2022-12-19T00:00:00Z">
        <w:r>
          <w:rPr>
            <w:rFonts w:ascii="Cambria" w:eastAsia="Cambria" w:hAnsi="Cambria" w:cs="Cambria"/>
            <w:b w:val="0"/>
            <w:bCs w:val="0"/>
            <w:i w:val="0"/>
            <w:iCs w:val="0"/>
            <w:strike w:val="0"/>
            <w:color w:val="000000"/>
            <w:spacing w:val="0"/>
            <w:sz w:val="28"/>
            <w:szCs w:val="28"/>
            <w:u w:val="none"/>
            <w:rtl w:val="0"/>
          </w:rPr>
          <w:t xml:space="preserve">    </w:t>
        </w:r>
      </w:ins>
      <w:ins w:id="391" w:author="user" w:date="2022-12-19T00:00:00Z">
        <w:r>
          <w:rPr>
            <w:rFonts w:ascii="Cambria" w:eastAsia="Cambria" w:hAnsi="Cambria" w:cs="Cambria"/>
            <w:b w:val="0"/>
            <w:bCs w:val="0"/>
            <w:i w:val="0"/>
            <w:iCs w:val="0"/>
            <w:strike w:val="0"/>
            <w:color w:val="38761D"/>
            <w:spacing w:val="0"/>
            <w:sz w:val="28"/>
            <w:szCs w:val="28"/>
            <w:u w:val="none"/>
            <w:rtl w:val="0"/>
          </w:rPr>
          <w:t>std</w:t>
        </w:r>
      </w:ins>
      <w:ins w:id="392" w:author="user" w:date="2022-12-19T00:00:00Z">
        <w:r>
          <w:rPr>
            <w:rFonts w:ascii="Cambria" w:eastAsia="Cambria" w:hAnsi="Cambria" w:cs="Cambria"/>
            <w:b w:val="0"/>
            <w:bCs w:val="0"/>
            <w:i w:val="0"/>
            <w:iCs w:val="0"/>
            <w:strike w:val="0"/>
            <w:color w:val="FF9900"/>
            <w:spacing w:val="0"/>
            <w:sz w:val="28"/>
            <w:szCs w:val="28"/>
            <w:u w:val="none"/>
            <w:rtl w:val="0"/>
          </w:rPr>
          <w:t>::</w:t>
        </w:r>
      </w:ins>
      <w:ins w:id="393" w:author="user" w:date="2022-12-19T00:00:00Z">
        <w:r>
          <w:rPr>
            <w:rFonts w:ascii="Cambria" w:eastAsia="Cambria" w:hAnsi="Cambria" w:cs="Cambria"/>
            <w:b w:val="0"/>
            <w:bCs w:val="0"/>
            <w:i w:val="0"/>
            <w:iCs w:val="0"/>
            <w:strike w:val="0"/>
            <w:color w:val="38761D"/>
            <w:spacing w:val="0"/>
            <w:sz w:val="28"/>
            <w:szCs w:val="28"/>
            <w:u w:val="none"/>
            <w:rtl w:val="0"/>
          </w:rPr>
          <w:t xml:space="preserve">cout </w:t>
        </w:r>
      </w:ins>
      <w:ins w:id="394" w:author="user" w:date="2022-12-19T00:00:00Z">
        <w:r>
          <w:rPr>
            <w:rFonts w:ascii="Cambria" w:eastAsia="Cambria" w:hAnsi="Cambria" w:cs="Cambria"/>
            <w:b w:val="0"/>
            <w:bCs w:val="0"/>
            <w:i w:val="0"/>
            <w:iCs w:val="0"/>
            <w:strike w:val="0"/>
            <w:color w:val="FF9900"/>
            <w:spacing w:val="0"/>
            <w:sz w:val="28"/>
            <w:szCs w:val="28"/>
            <w:u w:val="none"/>
            <w:rtl w:val="0"/>
          </w:rPr>
          <w:t xml:space="preserve">&lt;&lt; </w:t>
        </w:r>
      </w:ins>
      <w:ins w:id="395" w:author="user" w:date="2022-12-19T00:00:00Z">
        <w:r>
          <w:rPr>
            <w:rFonts w:ascii="Cambria" w:eastAsia="Cambria" w:hAnsi="Cambria" w:cs="Cambria"/>
            <w:b w:val="0"/>
            <w:bCs w:val="0"/>
            <w:i w:val="0"/>
            <w:iCs w:val="0"/>
            <w:strike w:val="0"/>
            <w:color w:val="0B5394"/>
            <w:spacing w:val="0"/>
            <w:sz w:val="28"/>
            <w:szCs w:val="28"/>
            <w:u w:val="none"/>
            <w:rtl w:val="0"/>
          </w:rPr>
          <w:t>"Hello World!"</w:t>
        </w:r>
      </w:ins>
      <w:ins w:id="396" w:author="user" w:date="2022-12-19T00:00:00Z">
        <w:r>
          <w:rPr>
            <w:rFonts w:ascii="Cambria" w:eastAsia="Cambria" w:hAnsi="Cambria" w:cs="Cambria"/>
            <w:b w:val="0"/>
            <w:bCs w:val="0"/>
            <w:i w:val="0"/>
            <w:iCs w:val="0"/>
            <w:strike w:val="0"/>
            <w:color w:val="FF9900"/>
            <w:spacing w:val="0"/>
            <w:sz w:val="28"/>
            <w:szCs w:val="28"/>
            <w:u w:val="none"/>
            <w:rtl w:val="0"/>
          </w:rPr>
          <w:t>;</w:t>
        </w:r>
      </w:ins>
      <w:ins w:id="397" w:author="user" w:date="2022-12-19T00:00:00Z">
        <w:r>
          <w:rPr>
            <w:rFonts w:ascii="Cambria" w:eastAsia="Cambria" w:hAnsi="Cambria" w:cs="Cambria"/>
            <w:b w:val="0"/>
            <w:bCs w:val="0"/>
            <w:i w:val="0"/>
            <w:iCs w:val="0"/>
            <w:strike w:val="0"/>
            <w:color w:val="auto"/>
            <w:spacing w:val="0"/>
            <w:sz w:val="28"/>
            <w:szCs w:val="28"/>
            <w:u w:val="none"/>
            <w:rtl w:val="0"/>
          </w:rPr>
          <w:t xml:space="preserve"> </w:t>
        </w:r>
      </w:ins>
      <w:ins w:id="398" w:author="user" w:date="2022-12-19T00:00:00Z">
        <w:r>
          <w:rPr>
            <w:rFonts w:ascii="Cambria" w:eastAsia="Cambria" w:hAnsi="Cambria" w:cs="Cambria"/>
            <w:b w:val="0"/>
            <w:bCs w:val="0"/>
            <w:i w:val="0"/>
            <w:iCs w:val="0"/>
            <w:strike w:val="0"/>
            <w:color w:val="000000"/>
            <w:spacing w:val="0"/>
            <w:sz w:val="28"/>
            <w:szCs w:val="28"/>
            <w:u w:val="none"/>
            <w:rtl w:val="0"/>
          </w:rPr>
          <w:t xml:space="preserve">    </w:t>
        </w:r>
      </w:ins>
      <w:ins w:id="399" w:author="user" w:date="2022-12-19T00:00:00Z">
        <w:r>
          <w:rPr>
            <w:rFonts w:ascii="Cambria" w:eastAsia="Cambria" w:hAnsi="Cambria" w:cs="Cambria"/>
            <w:b w:val="0"/>
            <w:bCs w:val="0"/>
            <w:i w:val="0"/>
            <w:iCs w:val="0"/>
            <w:strike w:val="0"/>
            <w:color w:val="073763"/>
            <w:spacing w:val="0"/>
            <w:sz w:val="28"/>
            <w:szCs w:val="28"/>
            <w:u w:val="none"/>
            <w:rtl w:val="0"/>
          </w:rPr>
          <w:t>return</w:t>
        </w:r>
      </w:ins>
      <w:ins w:id="400" w:author="user" w:date="2022-12-19T00:00:00Z">
        <w:r>
          <w:rPr>
            <w:rFonts w:ascii="Cambria" w:eastAsia="Cambria" w:hAnsi="Cambria" w:cs="Cambria"/>
            <w:b w:val="0"/>
            <w:bCs w:val="0"/>
            <w:i w:val="0"/>
            <w:iCs w:val="0"/>
            <w:strike w:val="0"/>
            <w:color w:val="auto"/>
            <w:spacing w:val="0"/>
            <w:sz w:val="28"/>
            <w:szCs w:val="28"/>
            <w:u w:val="none"/>
            <w:rtl w:val="0"/>
          </w:rPr>
          <w:t xml:space="preserve"> </w:t>
        </w:r>
      </w:ins>
      <w:ins w:id="401" w:author="user" w:date="2022-12-19T00:00:00Z">
        <w:r>
          <w:rPr>
            <w:rFonts w:ascii="Cambria" w:eastAsia="Cambria" w:hAnsi="Cambria" w:cs="Cambria"/>
            <w:b w:val="0"/>
            <w:bCs w:val="0"/>
            <w:i w:val="0"/>
            <w:iCs w:val="0"/>
            <w:strike w:val="0"/>
            <w:color w:val="FF9900"/>
            <w:spacing w:val="0"/>
            <w:sz w:val="28"/>
            <w:szCs w:val="28"/>
            <w:u w:val="none"/>
            <w:rtl w:val="0"/>
          </w:rPr>
          <w:t>0;</w:t>
        </w:r>
      </w:ins>
      <w:ins w:id="402" w:author="user" w:date="2022-12-19T00:00:00Z">
        <w:r>
          <w:rPr>
            <w:rFonts w:ascii="Cambria" w:eastAsia="Cambria" w:hAnsi="Cambria" w:cs="Cambria"/>
            <w:b w:val="0"/>
            <w:bCs w:val="0"/>
            <w:i w:val="0"/>
            <w:iCs w:val="0"/>
            <w:strike w:val="0"/>
            <w:color w:val="auto"/>
            <w:spacing w:val="0"/>
            <w:sz w:val="28"/>
            <w:szCs w:val="28"/>
            <w:u w:val="none"/>
            <w:rtl w:val="0"/>
          </w:rPr>
          <w:t xml:space="preserve"> </w:t>
        </w:r>
      </w:ins>
    </w:p>
    <w:p>
      <w:pPr>
        <w:bidi w:val="0"/>
        <w:spacing w:before="8" w:after="0" w:line="328" w:lineRule="atLeast"/>
        <w:ind w:left="217" w:right="-200" w:firstLine="0"/>
        <w:jc w:val="both"/>
        <w:outlineLvl w:val="9"/>
        <w:rPr>
          <w:ins w:id="403" w:author="user" w:date="2022-12-19T00:00:00Z"/>
          <w:rFonts w:ascii="Cambria" w:eastAsia="Cambria" w:hAnsi="Cambria" w:cs="Cambria"/>
          <w:sz w:val="28"/>
          <w:szCs w:val="28"/>
        </w:rPr>
      </w:pPr>
      <w:ins w:id="404" w:author="user" w:date="2022-12-19T00:00:00Z">
        <w:r>
          <w:rPr>
            <w:rFonts w:ascii="Cambria" w:eastAsia="Cambria" w:hAnsi="Cambria" w:cs="Cambria"/>
            <w:b w:val="0"/>
            <w:bCs w:val="0"/>
            <w:i w:val="0"/>
            <w:iCs w:val="0"/>
            <w:strike w:val="0"/>
            <w:color w:val="FF9900"/>
            <w:spacing w:val="0"/>
            <w:sz w:val="28"/>
            <w:szCs w:val="28"/>
            <w:u w:val="none"/>
            <w:rtl w:val="0"/>
          </w:rPr>
          <w:t>}</w:t>
        </w:r>
      </w:ins>
      <w:ins w:id="405" w:author="user" w:date="2022-12-19T00:00:00Z">
        <w:r>
          <w:rPr>
            <w:rFonts w:ascii="Cambria" w:eastAsia="Cambria" w:hAnsi="Cambria" w:cs="Cambria"/>
            <w:b w:val="0"/>
            <w:bCs w:val="0"/>
            <w:i w:val="0"/>
            <w:iCs w:val="0"/>
            <w:strike w:val="0"/>
            <w:color w:val="auto"/>
            <w:spacing w:val="0"/>
            <w:sz w:val="28"/>
            <w:szCs w:val="28"/>
            <w:u w:val="none"/>
            <w:rtl w:val="0"/>
          </w:rPr>
          <w:t xml:space="preserve"> </w:t>
        </w:r>
      </w:ins>
    </w:p>
    <w:p>
      <w:pPr>
        <w:bidi w:val="0"/>
        <w:spacing w:before="0" w:after="0" w:line="509" w:lineRule="atLeast"/>
        <w:ind w:left="4967" w:right="-200" w:firstLine="0"/>
        <w:jc w:val="both"/>
        <w:outlineLvl w:val="9"/>
        <w:rPr>
          <w:ins w:id="406" w:author="user" w:date="2022-12-19T00:00:00Z"/>
          <w:rFonts w:ascii="Times New Roman" w:eastAsia="Times New Roman" w:hAnsi="Times New Roman" w:cs="Times New Roman"/>
          <w:sz w:val="46"/>
          <w:szCs w:val="46"/>
        </w:rPr>
      </w:pPr>
      <w:ins w:id="407" w:author="user" w:date="2022-12-19T00:00:00Z">
        <w:r>
          <w:rPr>
            <w:rFonts w:ascii="Arial" w:eastAsia="Arial" w:hAnsi="Arial" w:cs="Arial"/>
            <w:b w:val="0"/>
            <w:bCs w:val="0"/>
            <w:i w:val="0"/>
            <w:iCs w:val="0"/>
            <w:strike w:val="0"/>
            <w:color w:val="000000"/>
            <w:spacing w:val="0"/>
            <w:sz w:val="2"/>
            <w:szCs w:val="2"/>
            <w:u w:val="none"/>
            <w:rtl w:val="0"/>
          </w:rPr>
          <w:br w:type="page"/>
        </w:r>
      </w:ins>
      <w:ins w:id="408"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part of a project</w:t>
        </w:r>
      </w:ins>
    </w:p>
    <w:p>
      <w:pPr>
        <w:bidi w:val="0"/>
        <w:spacing w:before="172" w:after="0" w:line="383" w:lineRule="atLeast"/>
        <w:ind w:left="558" w:right="1995" w:firstLine="0"/>
        <w:jc w:val="left"/>
        <w:outlineLvl w:val="9"/>
        <w:rPr>
          <w:ins w:id="409" w:author="user" w:date="2022-12-19T00:00:00Z"/>
          <w:rFonts w:ascii="Times New Roman" w:eastAsia="Times New Roman" w:hAnsi="Times New Roman" w:cs="Times New Roman"/>
          <w:sz w:val="32"/>
          <w:szCs w:val="32"/>
        </w:rPr>
      </w:pPr>
      <w:ins w:id="41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If you did everything right, a window will pop up and display something like this. </w:t>
        </w:r>
      </w:ins>
    </w:p>
    <w:p>
      <w:pPr>
        <w:bidi w:val="0"/>
        <w:spacing w:before="440" w:after="0"/>
        <w:ind w:left="2640" w:right="-200" w:firstLine="0"/>
        <w:jc w:val="both"/>
        <w:outlineLvl w:val="9"/>
        <w:rPr>
          <w:del w:id="411" w:author="user" w:date="2022-12-19T00:00:00Z"/>
          <w:rFonts w:ascii="Fanwood" w:eastAsia="Fanwood" w:hAnsi="Fanwood" w:cs="Fanwood"/>
          <w:sz w:val="2"/>
          <w:szCs w:val="2"/>
        </w:rPr>
      </w:pPr>
      <w:ins w:id="412"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Congratulations, you ran your first C++ code!</w:t>
        </w:r>
      </w:ins>
      <w:ins w:id="413" w:author="user" w:date="2022-12-19T00:00:00Z">
        <w:r>
          <w:pict>
            <v:shape id="_x0000_s1173" type="#_x0000_t75" style="width:521.41pt;height:303.2pt;margin-top:11.74pt;margin-left:99.3pt;mso-position-horizontal-relative:page;position:absolute;z-index:-251556864">
              <v:imagedata r:id="rId153" o:title=""/>
              <w10:anchorlock/>
            </v:shape>
          </w:pict>
        </w:r>
      </w:ins>
      <w:del w:id="414" w:author="user" w:date="2022-12-19T00:00:00Z">
        <w:r>
          <w:pict>
            <v:shape id="_x0000_s1174" type="#_x0000_t75" style="width:14pt;height:13pt;margin-top:17pt;margin-left:215pt;mso-position-horizontal-relative:page;position:absolute;z-index:-251555840">
              <v:imagedata r:id="rId154" o:title=""/>
              <w10:anchorlock/>
            </v:shape>
          </w:pict>
        </w:r>
      </w:del>
      <w:del w:id="415" w:author="user" w:date="2022-12-19T00:00:00Z">
        <w:r>
          <w:pict>
            <v:shape id="_x0000_s1175" type="#_x0000_t75" style="width:19pt;height:17pt;margin-top:14pt;margin-left:240pt;mso-position-horizontal-relative:page;position:absolute;z-index:-251554816">
              <v:imagedata r:id="rId155" o:title=""/>
              <w10:anchorlock/>
            </v:shape>
          </w:pict>
        </w:r>
      </w:del>
    </w:p>
    <w:p>
      <w:pPr>
        <w:bidi w:val="0"/>
        <w:spacing w:before="4585" w:after="0" w:line="354" w:lineRule="atLeast"/>
        <w:ind w:left="2854" w:right="-200" w:firstLine="0"/>
        <w:jc w:val="both"/>
        <w:outlineLvl w:val="9"/>
        <w:rPr>
          <w:ins w:id="416" w:author="user" w:date="2022-12-19T00:00:00Z"/>
          <w:rFonts w:ascii="Times New Roman" w:eastAsia="Times New Roman" w:hAnsi="Times New Roman" w:cs="Times New Roman"/>
          <w:sz w:val="32"/>
          <w:szCs w:val="32"/>
        </w:rPr>
      </w:pPr>
    </w:p>
    <w:p>
      <w:pPr>
        <w:rPr>
          <w:ins w:id="417" w:author="user" w:date="2022-12-19T00:00:00Z"/>
        </w:rPr>
        <w:sectPr>
          <w:headerReference w:type="default" r:id="rId156"/>
          <w:footerReference w:type="default" r:id="rId157"/>
          <w:pgSz w:w="14400" w:h="8100"/>
          <w:pgMar w:top="887" w:right="1656" w:bottom="304" w:left="643" w:header="335" w:footer="708"/>
          <w:cols w:space="708"/>
          <w:titlePg w:val="0"/>
        </w:sectPr>
      </w:pPr>
    </w:p>
    <w:p>
      <w:pPr>
        <w:numPr>
          <w:ilvl w:val="0"/>
          <w:numId w:val="4"/>
        </w:numPr>
        <w:bidi w:val="0"/>
        <w:spacing w:before="233" w:after="0" w:line="384" w:lineRule="atLeast"/>
        <w:ind w:right="3000"/>
        <w:jc w:val="left"/>
        <w:rPr>
          <w:ins w:id="423" w:author="user" w:date="2022-12-19T00:00:00Z"/>
          <w:rFonts w:ascii="Times New Roman" w:eastAsia="Times New Roman" w:hAnsi="Times New Roman" w:cs="Times New Roman"/>
          <w:sz w:val="32"/>
          <w:szCs w:val="32"/>
        </w:rPr>
      </w:pPr>
      <w:ins w:id="424"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Unlike your previous coding classes, assignments in CS201 are evaluated not locally but on a remote server</w:t>
        </w:r>
      </w:ins>
    </w:p>
    <w:p>
      <w:pPr>
        <w:numPr>
          <w:ilvl w:val="0"/>
          <w:numId w:val="4"/>
        </w:numPr>
        <w:bidi w:val="0"/>
        <w:spacing w:before="379" w:after="0" w:line="383" w:lineRule="atLeast"/>
        <w:ind w:right="2820"/>
        <w:jc w:val="left"/>
        <w:rPr>
          <w:ins w:id="425" w:author="user" w:date="2022-12-19T00:00:00Z"/>
          <w:rFonts w:ascii="Times New Roman" w:eastAsia="Times New Roman" w:hAnsi="Times New Roman" w:cs="Times New Roman"/>
          <w:sz w:val="32"/>
          <w:szCs w:val="32"/>
        </w:rPr>
      </w:pPr>
      <w:ins w:id="426"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This means that during grading we will upload your code to a remote server and run it there, and give you a grade based on the output we get</w:t>
        </w:r>
      </w:ins>
    </w:p>
    <w:p>
      <w:pPr>
        <w:numPr>
          <w:ilvl w:val="0"/>
          <w:numId w:val="4"/>
        </w:numPr>
        <w:bidi w:val="0"/>
        <w:spacing w:before="380" w:after="0" w:line="383" w:lineRule="atLeast"/>
        <w:ind w:right="2733"/>
        <w:jc w:val="left"/>
        <w:rPr>
          <w:ins w:id="427" w:author="user" w:date="2022-12-19T00:00:00Z"/>
          <w:rFonts w:ascii="Times New Roman" w:eastAsia="Times New Roman" w:hAnsi="Times New Roman" w:cs="Times New Roman"/>
          <w:sz w:val="32"/>
          <w:szCs w:val="32"/>
        </w:rPr>
      </w:pPr>
      <w:ins w:id="428"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Therefore, to make sure that there are no unexpected errors and problems when your code is ran on the server, you too have to connect to the server and run your code there before you submit it</w:t>
        </w:r>
      </w:ins>
    </w:p>
    <w:p>
      <w:pPr>
        <w:numPr>
          <w:ilvl w:val="0"/>
          <w:numId w:val="4"/>
        </w:numPr>
        <w:bidi w:val="0"/>
        <w:spacing w:before="380" w:after="0" w:line="384" w:lineRule="atLeast"/>
        <w:ind w:right="2532"/>
        <w:jc w:val="both"/>
        <w:rPr>
          <w:ins w:id="429" w:author="user" w:date="2022-12-19T00:00:00Z"/>
          <w:rFonts w:ascii="Times New Roman" w:eastAsia="Times New Roman" w:hAnsi="Times New Roman" w:cs="Times New Roman"/>
          <w:sz w:val="32"/>
          <w:szCs w:val="32"/>
        </w:rPr>
      </w:pPr>
      <w:ins w:id="43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If after submission we cannot run your code on the server, you are likely to lose a good portion of your grade even if your code works perfectly on your computer. </w:t>
        </w:r>
      </w:ins>
    </w:p>
    <w:p>
      <w:pPr>
        <w:numPr>
          <w:ilvl w:val="0"/>
          <w:numId w:val="5"/>
        </w:numPr>
        <w:bidi w:val="0"/>
        <w:spacing w:before="233" w:after="0" w:line="384" w:lineRule="atLeast"/>
        <w:ind w:right="2738"/>
        <w:jc w:val="left"/>
        <w:rPr>
          <w:ins w:id="431" w:author="user" w:date="2022-12-19T00:00:00Z"/>
          <w:rFonts w:ascii="Times New Roman" w:eastAsia="Times New Roman" w:hAnsi="Times New Roman" w:cs="Times New Roman"/>
          <w:sz w:val="32"/>
          <w:szCs w:val="32"/>
        </w:rPr>
      </w:pPr>
      <w:ins w:id="432"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Luckily, uploading your code to the server and running it there is very simple</w:t>
        </w:r>
      </w:ins>
    </w:p>
    <w:p>
      <w:pPr>
        <w:numPr>
          <w:ilvl w:val="0"/>
          <w:numId w:val="5"/>
        </w:numPr>
        <w:bidi w:val="0"/>
        <w:spacing w:before="379" w:after="0" w:line="383" w:lineRule="atLeast"/>
        <w:ind w:right="2285"/>
        <w:jc w:val="left"/>
        <w:rPr>
          <w:ins w:id="433" w:author="user" w:date="2022-12-19T00:00:00Z"/>
          <w:rFonts w:ascii="Times New Roman" w:eastAsia="Times New Roman" w:hAnsi="Times New Roman" w:cs="Times New Roman"/>
          <w:sz w:val="32"/>
          <w:szCs w:val="32"/>
        </w:rPr>
      </w:pPr>
      <w:ins w:id="434"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It is a two-step process </w:t>
        </w:r>
      </w:ins>
      <w:ins w:id="435" w:author="user" w:date="2022-12-19T00:00:00Z">
        <w:r>
          <w:rPr>
            <w:rFonts w:ascii="Times New Roman" w:eastAsia="Times New Roman" w:hAnsi="Times New Roman" w:cs="Times New Roman"/>
            <w:b w:val="0"/>
            <w:bCs w:val="0"/>
            <w:i w:val="0"/>
            <w:iCs w:val="0"/>
            <w:strike w:val="0"/>
            <w:color w:val="3D85C6"/>
            <w:spacing w:val="0"/>
            <w:sz w:val="32"/>
            <w:szCs w:val="32"/>
            <w:u w:val="none"/>
            <w:rtl w:val="0"/>
          </w:rPr>
          <w:t>1) Uploading your code</w:t>
        </w:r>
      </w:ins>
      <w:ins w:id="436" w:author="user" w:date="2022-12-19T00:00:00Z">
        <w:r>
          <w:rPr>
            <w:rFonts w:ascii="Times New Roman" w:eastAsia="Times New Roman" w:hAnsi="Times New Roman" w:cs="Times New Roman"/>
            <w:b w:val="0"/>
            <w:bCs w:val="0"/>
            <w:i w:val="0"/>
            <w:iCs w:val="0"/>
            <w:strike w:val="0"/>
            <w:color w:val="auto"/>
            <w:spacing w:val="0"/>
            <w:sz w:val="32"/>
            <w:szCs w:val="32"/>
            <w:u w:val="none"/>
            <w:rtl w:val="0"/>
          </w:rPr>
          <w:t xml:space="preserve"> </w:t>
        </w:r>
      </w:ins>
      <w:ins w:id="437"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and </w:t>
        </w:r>
      </w:ins>
      <w:ins w:id="438" w:author="user" w:date="2022-12-19T00:00:00Z">
        <w:r>
          <w:rPr>
            <w:rFonts w:ascii="Times New Roman" w:eastAsia="Times New Roman" w:hAnsi="Times New Roman" w:cs="Times New Roman"/>
            <w:b w:val="0"/>
            <w:bCs w:val="0"/>
            <w:i w:val="0"/>
            <w:iCs w:val="0"/>
            <w:strike w:val="0"/>
            <w:color w:val="3D85C6"/>
            <w:spacing w:val="0"/>
            <w:sz w:val="32"/>
            <w:szCs w:val="32"/>
            <w:u w:val="none"/>
            <w:rtl w:val="0"/>
          </w:rPr>
          <w:t>2) Running your code</w:t>
        </w:r>
      </w:ins>
      <w:ins w:id="439"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For each of these processes we use a separate software.</w:t>
        </w:r>
      </w:ins>
    </w:p>
    <w:p>
      <w:pPr>
        <w:bidi w:val="0"/>
        <w:spacing w:before="810" w:after="0" w:line="354" w:lineRule="atLeast"/>
        <w:ind w:left="294" w:right="-200" w:firstLine="0"/>
        <w:jc w:val="both"/>
        <w:outlineLvl w:val="9"/>
        <w:rPr>
          <w:ins w:id="440" w:author="user" w:date="2022-12-19T00:00:00Z"/>
          <w:rFonts w:ascii="Times New Roman" w:eastAsia="Times New Roman" w:hAnsi="Times New Roman" w:cs="Times New Roman"/>
          <w:sz w:val="32"/>
          <w:szCs w:val="32"/>
        </w:rPr>
      </w:pPr>
      <w:ins w:id="441"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Software for uploading the code: </w:t>
        </w:r>
      </w:ins>
      <w:ins w:id="442" w:author="user" w:date="2022-12-19T00:00:00Z">
        <w:r>
          <w:rPr>
            <w:rFonts w:ascii="Times New Roman" w:eastAsia="Times New Roman" w:hAnsi="Times New Roman" w:cs="Times New Roman"/>
            <w:b w:val="0"/>
            <w:bCs w:val="0"/>
            <w:i w:val="0"/>
            <w:iCs w:val="0"/>
            <w:strike w:val="0"/>
            <w:color w:val="3D85C6"/>
            <w:spacing w:val="0"/>
            <w:sz w:val="32"/>
            <w:szCs w:val="32"/>
            <w:u w:val="none"/>
            <w:rtl w:val="0"/>
          </w:rPr>
          <w:t>FileZilla</w:t>
        </w:r>
      </w:ins>
    </w:p>
    <w:p>
      <w:pPr>
        <w:bidi w:val="0"/>
        <w:spacing w:before="26" w:after="0" w:line="354" w:lineRule="atLeast"/>
        <w:ind w:left="1014" w:right="-200" w:firstLine="0"/>
        <w:jc w:val="both"/>
        <w:outlineLvl w:val="9"/>
        <w:rPr>
          <w:ins w:id="443" w:author="user" w:date="2022-12-19T00:00:00Z"/>
          <w:rFonts w:ascii="Times New Roman" w:eastAsia="Times New Roman" w:hAnsi="Times New Roman" w:cs="Times New Roman"/>
          <w:sz w:val="32"/>
          <w:szCs w:val="32"/>
        </w:rPr>
      </w:pPr>
      <w:ins w:id="444" w:author="user" w:date="2022-12-19T00:00:00Z">
        <w:r>
          <w:rPr>
            <w:rFonts w:ascii="Times New Roman" w:eastAsia="Times New Roman" w:hAnsi="Times New Roman" w:cs="Times New Roman"/>
            <w:sz w:val="32"/>
            <w:szCs w:val="32"/>
          </w:rPr>
          <w:fldChar w:fldCharType="begin"/>
        </w:r>
      </w:ins>
      <w:ins w:id="445" w:author="user" w:date="2022-12-19T00:00:00Z">
        <w:r>
          <w:rPr>
            <w:rFonts w:ascii="Times New Roman" w:eastAsia="Times New Roman" w:hAnsi="Times New Roman" w:cs="Times New Roman"/>
            <w:sz w:val="32"/>
            <w:szCs w:val="32"/>
          </w:rPr>
          <w:instrText xml:space="preserve"> HYPERLINK "https://filezilla-project.org/download.php?type=client" </w:instrText>
        </w:r>
      </w:ins>
      <w:ins w:id="446" w:author="user" w:date="2022-12-19T00:00:00Z">
        <w:r>
          <w:rPr>
            <w:rFonts w:ascii="Times New Roman" w:eastAsia="Times New Roman" w:hAnsi="Times New Roman" w:cs="Times New Roman"/>
            <w:sz w:val="32"/>
            <w:szCs w:val="32"/>
          </w:rPr>
          <w:fldChar w:fldCharType="separate"/>
        </w:r>
      </w:ins>
      <w:ins w:id="447" w:author="user" w:date="2022-12-19T00:00:00Z">
        <w:r>
          <w:rPr>
            <w:rFonts w:ascii="Times New Roman" w:eastAsia="Times New Roman" w:hAnsi="Times New Roman" w:cs="Times New Roman"/>
            <w:b w:val="0"/>
            <w:bCs w:val="0"/>
            <w:i w:val="0"/>
            <w:iCs w:val="0"/>
            <w:strike w:val="0"/>
            <w:color w:val="0097A7"/>
            <w:spacing w:val="0"/>
            <w:sz w:val="32"/>
            <w:szCs w:val="32"/>
            <w:u w:val="single"/>
            <w:rtl w:val="0"/>
          </w:rPr>
          <w:t>https://filezilla-project.org/download.php?type=client</w:t>
        </w:r>
      </w:ins>
      <w:ins w:id="448" w:author="user" w:date="2022-12-19T00:00:00Z">
        <w:r>
          <w:rPr>
            <w:rFonts w:ascii="Times New Roman" w:eastAsia="Times New Roman" w:hAnsi="Times New Roman" w:cs="Times New Roman"/>
            <w:sz w:val="32"/>
            <w:szCs w:val="32"/>
          </w:rPr>
          <w:fldChar w:fldCharType="end"/>
        </w:r>
      </w:ins>
    </w:p>
    <w:p>
      <w:pPr>
        <w:bidi w:val="0"/>
        <w:spacing w:before="410" w:after="0" w:line="354" w:lineRule="atLeast"/>
        <w:ind w:left="294" w:right="-200" w:firstLine="0"/>
        <w:jc w:val="both"/>
        <w:outlineLvl w:val="9"/>
        <w:rPr>
          <w:ins w:id="449" w:author="user" w:date="2022-12-19T00:00:00Z"/>
          <w:rFonts w:ascii="Times New Roman" w:eastAsia="Times New Roman" w:hAnsi="Times New Roman" w:cs="Times New Roman"/>
          <w:sz w:val="32"/>
          <w:szCs w:val="32"/>
        </w:rPr>
      </w:pPr>
      <w:ins w:id="45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Software for running the code: </w:t>
        </w:r>
      </w:ins>
      <w:ins w:id="451" w:author="user" w:date="2022-12-19T00:00:00Z">
        <w:r>
          <w:rPr>
            <w:rFonts w:ascii="Times New Roman" w:eastAsia="Times New Roman" w:hAnsi="Times New Roman" w:cs="Times New Roman"/>
            <w:b w:val="0"/>
            <w:bCs w:val="0"/>
            <w:i w:val="0"/>
            <w:iCs w:val="0"/>
            <w:strike w:val="0"/>
            <w:color w:val="3D85C6"/>
            <w:spacing w:val="0"/>
            <w:sz w:val="32"/>
            <w:szCs w:val="32"/>
            <w:u w:val="none"/>
            <w:rtl w:val="0"/>
          </w:rPr>
          <w:t>Your Command Prompt</w:t>
        </w:r>
      </w:ins>
    </w:p>
    <w:p>
      <w:pPr>
        <w:bidi w:val="0"/>
        <w:spacing w:before="764" w:after="0" w:line="383" w:lineRule="atLeast"/>
        <w:ind w:left="294" w:right="2307" w:firstLine="0"/>
        <w:jc w:val="left"/>
        <w:outlineLvl w:val="9"/>
        <w:rPr>
          <w:ins w:id="452" w:author="user" w:date="2022-12-19T00:00:00Z"/>
          <w:rFonts w:ascii="Times New Roman" w:eastAsia="Times New Roman" w:hAnsi="Times New Roman" w:cs="Times New Roman"/>
          <w:sz w:val="32"/>
          <w:szCs w:val="32"/>
        </w:rPr>
      </w:pPr>
      <w:ins w:id="453"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Download FileZilla and let’s move to the next step. Command prompt is already available on your pc.</w:t>
        </w:r>
      </w:ins>
    </w:p>
    <w:p>
      <w:pPr>
        <w:numPr>
          <w:ilvl w:val="0"/>
          <w:numId w:val="6"/>
        </w:numPr>
        <w:bidi w:val="0"/>
        <w:spacing w:before="233" w:after="0" w:line="384" w:lineRule="atLeast"/>
        <w:ind w:right="2874"/>
        <w:jc w:val="left"/>
        <w:rPr>
          <w:ins w:id="454" w:author="user" w:date="2022-12-19T00:00:00Z"/>
          <w:rFonts w:ascii="Times New Roman" w:eastAsia="Times New Roman" w:hAnsi="Times New Roman" w:cs="Times New Roman"/>
          <w:sz w:val="32"/>
          <w:szCs w:val="32"/>
        </w:rPr>
      </w:pPr>
      <w:ins w:id="455"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The server we are going to use is located at Bilkent and is called </w:t>
        </w:r>
      </w:ins>
      <w:ins w:id="456" w:author="user" w:date="2022-12-19T00:00:00Z">
        <w:r>
          <w:rPr>
            <w:rFonts w:ascii="Times New Roman" w:eastAsia="Times New Roman" w:hAnsi="Times New Roman" w:cs="Times New Roman"/>
            <w:b w:val="0"/>
            <w:bCs w:val="0"/>
            <w:i w:val="0"/>
            <w:iCs w:val="0"/>
            <w:strike w:val="0"/>
            <w:color w:val="0B5394"/>
            <w:spacing w:val="0"/>
            <w:sz w:val="32"/>
            <w:szCs w:val="32"/>
            <w:u w:val="none"/>
            <w:rtl w:val="0"/>
          </w:rPr>
          <w:t>Dijkstra</w:t>
        </w:r>
      </w:ins>
      <w:ins w:id="457"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 Think of it as a computer somewhere in one of our buildings which is connected to the bilkent network. </w:t>
        </w:r>
      </w:ins>
    </w:p>
    <w:p>
      <w:pPr>
        <w:numPr>
          <w:ilvl w:val="0"/>
          <w:numId w:val="6"/>
        </w:numPr>
        <w:bidi w:val="0"/>
        <w:spacing w:before="379" w:after="0" w:line="383" w:lineRule="atLeast"/>
        <w:ind w:right="2341"/>
        <w:jc w:val="left"/>
        <w:rPr>
          <w:ins w:id="458" w:author="user" w:date="2022-12-19T00:00:00Z"/>
          <w:rFonts w:ascii="Times New Roman" w:eastAsia="Times New Roman" w:hAnsi="Times New Roman" w:cs="Times New Roman"/>
          <w:sz w:val="32"/>
          <w:szCs w:val="32"/>
        </w:rPr>
      </w:pPr>
      <w:ins w:id="459"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To connect to this server, you too, must be connected to the Bilkent network. Which means you either need to be using </w:t>
        </w:r>
      </w:ins>
      <w:ins w:id="460" w:author="user" w:date="2022-12-19T00:00:00Z">
        <w:r>
          <w:rPr>
            <w:rFonts w:ascii="Times New Roman" w:eastAsia="Times New Roman" w:hAnsi="Times New Roman" w:cs="Times New Roman"/>
            <w:b w:val="0"/>
            <w:bCs w:val="0"/>
            <w:i w:val="0"/>
            <w:iCs w:val="0"/>
            <w:strike w:val="0"/>
            <w:color w:val="3C78D8"/>
            <w:spacing w:val="0"/>
            <w:sz w:val="32"/>
            <w:szCs w:val="32"/>
            <w:u w:val="none"/>
            <w:rtl w:val="0"/>
          </w:rPr>
          <w:t xml:space="preserve">campus internet </w:t>
        </w:r>
      </w:ins>
      <w:ins w:id="461"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connection, </w:t>
        </w:r>
      </w:ins>
      <w:ins w:id="462" w:author="user" w:date="2022-12-19T00:00:00Z">
        <w:r>
          <w:rPr>
            <w:rFonts w:ascii="Times New Roman" w:eastAsia="Times New Roman" w:hAnsi="Times New Roman" w:cs="Times New Roman"/>
            <w:b w:val="0"/>
            <w:bCs w:val="0"/>
            <w:i w:val="0"/>
            <w:iCs w:val="0"/>
            <w:strike w:val="0"/>
            <w:color w:val="3C78D8"/>
            <w:spacing w:val="0"/>
            <w:sz w:val="32"/>
            <w:szCs w:val="32"/>
            <w:u w:val="none"/>
            <w:rtl w:val="0"/>
          </w:rPr>
          <w:t>or</w:t>
        </w:r>
      </w:ins>
      <w:ins w:id="463" w:author="user" w:date="2022-12-19T00:00:00Z">
        <w:r>
          <w:rPr>
            <w:rFonts w:ascii="Times New Roman" w:eastAsia="Times New Roman" w:hAnsi="Times New Roman" w:cs="Times New Roman"/>
            <w:b w:val="0"/>
            <w:bCs w:val="0"/>
            <w:i w:val="0"/>
            <w:iCs w:val="0"/>
            <w:strike w:val="0"/>
            <w:color w:val="auto"/>
            <w:spacing w:val="0"/>
            <w:sz w:val="32"/>
            <w:szCs w:val="32"/>
            <w:u w:val="none"/>
            <w:rtl w:val="0"/>
          </w:rPr>
          <w:t xml:space="preserve"> </w:t>
        </w:r>
      </w:ins>
      <w:ins w:id="464"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connect to your </w:t>
        </w:r>
      </w:ins>
      <w:ins w:id="465" w:author="user" w:date="2022-12-19T00:00:00Z">
        <w:r>
          <w:rPr>
            <w:rFonts w:ascii="Times New Roman" w:eastAsia="Times New Roman" w:hAnsi="Times New Roman" w:cs="Times New Roman"/>
            <w:b w:val="0"/>
            <w:bCs w:val="0"/>
            <w:i w:val="0"/>
            <w:iCs w:val="0"/>
            <w:strike w:val="0"/>
            <w:color w:val="3D85C6"/>
            <w:spacing w:val="0"/>
            <w:sz w:val="32"/>
            <w:szCs w:val="32"/>
            <w:u w:val="none"/>
            <w:rtl w:val="0"/>
          </w:rPr>
          <w:t>Bilkent VPN</w:t>
        </w:r>
      </w:ins>
      <w:ins w:id="466" w:author="user" w:date="2022-12-19T00:00:00Z">
        <w:r>
          <w:rPr>
            <w:rFonts w:ascii="Times New Roman" w:eastAsia="Times New Roman" w:hAnsi="Times New Roman" w:cs="Times New Roman"/>
            <w:b w:val="0"/>
            <w:bCs w:val="0"/>
            <w:i w:val="0"/>
            <w:iCs w:val="0"/>
            <w:strike w:val="0"/>
            <w:color w:val="auto"/>
            <w:spacing w:val="0"/>
            <w:sz w:val="32"/>
            <w:szCs w:val="32"/>
            <w:u w:val="none"/>
            <w:rtl w:val="0"/>
          </w:rPr>
          <w:t xml:space="preserve"> </w:t>
        </w:r>
      </w:ins>
      <w:ins w:id="467"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if you are not inside the campus.</w:t>
        </w:r>
      </w:ins>
    </w:p>
    <w:p>
      <w:pPr>
        <w:numPr>
          <w:ilvl w:val="0"/>
          <w:numId w:val="6"/>
        </w:numPr>
        <w:bidi w:val="0"/>
        <w:spacing w:before="380" w:after="0" w:line="384" w:lineRule="atLeast"/>
        <w:ind w:right="4217"/>
        <w:jc w:val="left"/>
        <w:rPr>
          <w:ins w:id="468" w:author="user" w:date="2022-12-19T00:00:00Z"/>
          <w:rFonts w:ascii="Times New Roman" w:eastAsia="Times New Roman" w:hAnsi="Times New Roman" w:cs="Times New Roman"/>
          <w:sz w:val="32"/>
          <w:szCs w:val="32"/>
        </w:rPr>
      </w:pPr>
      <w:ins w:id="469"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Use this link if you don’t already have a Bilkent VPN </w:t>
        </w:r>
      </w:ins>
      <w:ins w:id="470" w:author="user" w:date="2022-12-19T00:00:00Z">
        <w:r>
          <w:rPr>
            <w:rFonts w:ascii="Times New Roman" w:eastAsia="Times New Roman" w:hAnsi="Times New Roman" w:cs="Times New Roman"/>
            <w:sz w:val="32"/>
            <w:szCs w:val="32"/>
          </w:rPr>
          <w:fldChar w:fldCharType="begin"/>
        </w:r>
      </w:ins>
      <w:ins w:id="471" w:author="user" w:date="2022-12-19T00:00:00Z">
        <w:r>
          <w:rPr>
            <w:rFonts w:ascii="Times New Roman" w:eastAsia="Times New Roman" w:hAnsi="Times New Roman" w:cs="Times New Roman"/>
            <w:sz w:val="32"/>
            <w:szCs w:val="32"/>
          </w:rPr>
          <w:instrText xml:space="preserve"> HYPERLINK "http://web3.bilkent.edu.tr/vpn/" </w:instrText>
        </w:r>
      </w:ins>
      <w:ins w:id="472" w:author="user" w:date="2022-12-19T00:00:00Z">
        <w:r>
          <w:rPr>
            <w:rFonts w:ascii="Times New Roman" w:eastAsia="Times New Roman" w:hAnsi="Times New Roman" w:cs="Times New Roman"/>
            <w:sz w:val="32"/>
            <w:szCs w:val="32"/>
          </w:rPr>
          <w:fldChar w:fldCharType="separate"/>
        </w:r>
      </w:ins>
      <w:ins w:id="473" w:author="user" w:date="2022-12-19T00:00:00Z">
        <w:r>
          <w:rPr>
            <w:rFonts w:ascii="Times New Roman" w:eastAsia="Times New Roman" w:hAnsi="Times New Roman" w:cs="Times New Roman"/>
            <w:b w:val="0"/>
            <w:bCs w:val="0"/>
            <w:i w:val="0"/>
            <w:iCs w:val="0"/>
            <w:strike w:val="0"/>
            <w:color w:val="0097A7"/>
            <w:spacing w:val="0"/>
            <w:sz w:val="32"/>
            <w:szCs w:val="32"/>
            <w:u w:val="single"/>
            <w:rtl w:val="0"/>
          </w:rPr>
          <w:t>http://web3.bilkent.edu.tr/vpn/</w:t>
        </w:r>
      </w:ins>
      <w:ins w:id="474" w:author="user" w:date="2022-12-19T00:00:00Z">
        <w:r>
          <w:rPr>
            <w:rFonts w:ascii="Times New Roman" w:eastAsia="Times New Roman" w:hAnsi="Times New Roman" w:cs="Times New Roman"/>
            <w:sz w:val="32"/>
            <w:szCs w:val="32"/>
          </w:rPr>
          <w:fldChar w:fldCharType="end"/>
        </w:r>
      </w:ins>
    </w:p>
    <w:p>
      <w:pPr>
        <w:numPr>
          <w:ilvl w:val="0"/>
          <w:numId w:val="6"/>
        </w:numPr>
        <w:bidi w:val="0"/>
        <w:spacing w:before="409" w:after="0" w:line="354" w:lineRule="atLeast"/>
        <w:ind w:right="-200"/>
        <w:jc w:val="both"/>
        <w:rPr>
          <w:ins w:id="475" w:author="user" w:date="2022-12-19T00:00:00Z"/>
          <w:rFonts w:ascii="Times New Roman" w:eastAsia="Times New Roman" w:hAnsi="Times New Roman" w:cs="Times New Roman"/>
          <w:sz w:val="32"/>
          <w:szCs w:val="32"/>
        </w:rPr>
      </w:pPr>
      <w:ins w:id="476"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Again, you don’t need VPN if you are connected to Bilkent network.</w:t>
        </w:r>
      </w:ins>
    </w:p>
    <w:p>
      <w:pPr>
        <w:numPr>
          <w:ilvl w:val="0"/>
          <w:numId w:val="7"/>
        </w:numPr>
        <w:bidi w:val="0"/>
        <w:spacing w:before="233" w:after="0" w:line="384" w:lineRule="atLeast"/>
        <w:ind w:right="2319"/>
        <w:jc w:val="left"/>
        <w:rPr>
          <w:ins w:id="477" w:author="user" w:date="2022-12-19T00:00:00Z"/>
          <w:rFonts w:ascii="Times New Roman" w:eastAsia="Times New Roman" w:hAnsi="Times New Roman" w:cs="Times New Roman"/>
          <w:sz w:val="32"/>
          <w:szCs w:val="32"/>
        </w:rPr>
      </w:pPr>
      <w:ins w:id="478"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Before this recitation or shortly after, each student taking this course will receive a unique server ID and password which they will use to connect to the server.</w:t>
        </w:r>
      </w:ins>
    </w:p>
    <w:p>
      <w:pPr>
        <w:numPr>
          <w:ilvl w:val="0"/>
          <w:numId w:val="7"/>
        </w:numPr>
        <w:bidi w:val="0"/>
        <w:spacing w:before="379" w:after="0" w:line="383" w:lineRule="atLeast"/>
        <w:ind w:right="3013"/>
        <w:jc w:val="left"/>
        <w:rPr>
          <w:ins w:id="479" w:author="user" w:date="2022-12-19T00:00:00Z"/>
          <w:rFonts w:ascii="Times New Roman" w:eastAsia="Times New Roman" w:hAnsi="Times New Roman" w:cs="Times New Roman"/>
          <w:sz w:val="32"/>
          <w:szCs w:val="32"/>
        </w:rPr>
      </w:pPr>
      <w:ins w:id="48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With that being said. Lets go and upload our code to the server using FileZilla, our ID and password. </w:t>
        </w:r>
      </w:ins>
    </w:p>
    <w:p>
      <w:pPr>
        <w:bidi w:val="0"/>
        <w:spacing w:before="0" w:after="0" w:line="240" w:lineRule="atLeast"/>
        <w:ind w:left="41" w:right="2919" w:firstLine="0"/>
        <w:jc w:val="left"/>
        <w:outlineLvl w:val="9"/>
        <w:pPrChange w:id="481" w:author="user" w:date="2022-12-19T00:00:00Z">
          <w:pPr>
            <w:bidi w:val="0"/>
            <w:spacing w:before="100" w:after="0"/>
            <w:ind w:left="2700" w:right="-200" w:firstLine="0"/>
            <w:jc w:val="both"/>
            <w:outlineLvl w:val="9"/>
          </w:pPr>
        </w:pPrChange>
        <w:rPr>
          <w:rFonts w:ascii="Times New Roman" w:eastAsia="Fanwood" w:hAnsi="Times New Roman" w:cs="Times New Roman"/>
          <w:sz w:val="20"/>
          <w:szCs w:val="20"/>
          <w:rPrChange w:id="482" w:author="user" w:date="2022-12-19T00:00:00Z">
            <w:rPr>
              <w:rFonts w:ascii="Fanwood" w:eastAsia="Fanwood" w:hAnsi="Fanwood" w:cs="Fanwood"/>
              <w:sz w:val="2"/>
              <w:szCs w:val="2"/>
            </w:rPr>
          </w:rPrChange>
        </w:rPr>
      </w:pPr>
      <w:ins w:id="483" w:author="user" w:date="2022-12-19T00:00:00Z">
        <w:r>
          <w:rPr>
            <w:rFonts w:ascii="Arial" w:eastAsia="Arial" w:hAnsi="Arial" w:cs="Arial"/>
            <w:b w:val="0"/>
            <w:bCs w:val="0"/>
            <w:i w:val="0"/>
            <w:iCs w:val="0"/>
            <w:strike w:val="0"/>
            <w:color w:val="000000"/>
            <w:spacing w:val="0"/>
            <w:sz w:val="2"/>
            <w:szCs w:val="2"/>
            <w:u w:val="none"/>
            <w:rtl w:val="0"/>
          </w:rPr>
          <w:br w:type="page"/>
        </w:r>
      </w:ins>
      <w:ins w:id="484" w:author="user" w:date="2022-12-19T00:00:00Z">
        <w:r>
          <w:rPr>
            <w:rFonts w:ascii="Times New Roman" w:eastAsia="Times New Roman" w:hAnsi="Times New Roman" w:cs="Times New Roman"/>
            <w:b w:val="0"/>
            <w:bCs w:val="0"/>
            <w:i w:val="0"/>
            <w:iCs w:val="0"/>
            <w:strike w:val="0"/>
            <w:color w:val="434343"/>
            <w:spacing w:val="0"/>
            <w:sz w:val="20"/>
            <w:szCs w:val="20"/>
            <w:u w:val="none"/>
            <w:rtl w:val="0"/>
          </w:rPr>
          <w:t xml:space="preserve">Open FileZilla. It has 3 sections. The one marked with blue is for establishing connection, the red section is the contents of your computer and green section is the contents of the server. Because we are not connected yet, the blue and green sections are empty </w:t>
        </w:r>
      </w:ins>
      <w:ins w:id="485" w:author="user" w:date="2022-12-19T00:00:00Z">
        <w:r>
          <w:pict>
            <v:shape id="_x0000_s1176" type="#_x0000_t75" style="width:10in;height:405pt;margin-top:-54.44pt;margin-left:0;mso-position-horizontal-relative:page;position:absolute;z-index:-251553792">
              <v:imagedata r:id="rId158" o:title=""/>
              <w10:anchorlock/>
            </v:shape>
          </w:pict>
        </w:r>
      </w:ins>
      <w:del w:id="486" w:author="user" w:date="2022-12-19T00:00:00Z">
        <w:r>
          <w:pict>
            <v:shape id="_x0000_i1177" type="#_x0000_t75" style="width:14pt;height:39pt">
              <v:imagedata r:id="rId159" o:title=""/>
              <w10:anchorlock/>
            </v:shape>
          </w:pict>
        </w:r>
      </w:del>
      <w:del w:id="487"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488" w:author="user" w:date="2022-12-19T00:00:00Z">
        <w:r>
          <w:pict>
            <v:shape id="_x0000_i1178" type="#_x0000_t75" style="width:13pt;height:39pt">
              <v:imagedata r:id="rId160" o:title=""/>
              <w10:anchorlock/>
            </v:shape>
          </w:pict>
        </w:r>
      </w:del>
      <w:del w:id="489"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490" w:author="user" w:date="2022-12-19T00:00:00Z">
        <w:r>
          <w:pict>
            <v:shape id="_x0000_i1179" type="#_x0000_t75" style="width:20pt;height:40pt">
              <v:imagedata r:id="rId161" o:title=""/>
              <w10:anchorlock/>
            </v:shape>
          </w:pict>
        </w:r>
      </w:del>
      <w:del w:id="491"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492"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493" w:author="user" w:date="2022-12-19T00:00:00Z">
        <w:r>
          <w:rPr>
            <w:rFonts w:ascii="Fanwood" w:eastAsia="Fanwood" w:hAnsi="Fanwood" w:cs="Fanwood"/>
            <w:b w:val="0"/>
            <w:bCs w:val="0"/>
            <w:i w:val="0"/>
            <w:iCs w:val="0"/>
            <w:strike w:val="0"/>
            <w:color w:val="auto"/>
            <w:spacing w:val="456"/>
            <w:sz w:val="2"/>
            <w:szCs w:val="2"/>
            <w:u w:val="none"/>
            <w:rtl w:val="0"/>
          </w:rPr>
          <w:delText xml:space="preserve"> </w:delText>
        </w:r>
      </w:del>
      <w:del w:id="494" w:author="user" w:date="2022-12-19T00:00:00Z">
        <w:r>
          <w:pict>
            <v:shape id="_x0000_i1180" type="#_x0000_t75" style="width:29pt;height:21pt">
              <v:imagedata r:id="rId162" o:title=""/>
              <w10:anchorlock/>
            </v:shape>
          </w:pict>
        </w:r>
      </w:del>
      <w:del w:id="495" w:author="user" w:date="2022-12-19T00:00:00Z">
        <w:r>
          <w:rPr>
            <w:rFonts w:ascii="Fanwood" w:eastAsia="Fanwood" w:hAnsi="Fanwood" w:cs="Fanwood"/>
            <w:b w:val="0"/>
            <w:bCs w:val="0"/>
            <w:i w:val="0"/>
            <w:iCs w:val="0"/>
            <w:strike w:val="0"/>
            <w:color w:val="auto"/>
            <w:spacing w:val="576"/>
            <w:sz w:val="2"/>
            <w:szCs w:val="2"/>
            <w:u w:val="none"/>
            <w:rtl w:val="0"/>
          </w:rPr>
          <w:delText xml:space="preserve"> </w:delText>
        </w:r>
      </w:del>
      <w:del w:id="496" w:author="user" w:date="2022-12-19T00:00:00Z">
        <w:r>
          <w:pict>
            <v:shape id="_x0000_i1181" type="#_x0000_t75" style="width:15pt;height:16pt">
              <v:imagedata r:id="rId163" o:title=""/>
              <w10:anchorlock/>
            </v:shape>
          </w:pict>
        </w:r>
      </w:del>
      <w:del w:id="497"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498" w:author="user" w:date="2022-12-19T00:00:00Z">
        <w:r>
          <w:rPr>
            <w:rFonts w:ascii="Fanwood" w:eastAsia="Fanwood" w:hAnsi="Fanwood" w:cs="Fanwood"/>
            <w:b w:val="0"/>
            <w:bCs w:val="0"/>
            <w:i w:val="0"/>
            <w:iCs w:val="0"/>
            <w:strike w:val="0"/>
            <w:color w:val="auto"/>
            <w:spacing w:val="36"/>
            <w:sz w:val="2"/>
            <w:szCs w:val="2"/>
            <w:u w:val="none"/>
            <w:rtl w:val="0"/>
          </w:rPr>
          <w:delText xml:space="preserve"> </w:delText>
        </w:r>
      </w:del>
      <w:del w:id="499" w:author="user" w:date="2022-12-19T00:00:00Z">
        <w:r>
          <w:pict>
            <v:shape id="_x0000_i1182" type="#_x0000_t75" style="width:5pt;height:5pt">
              <v:imagedata r:id="rId164" o:title=""/>
              <w10:anchorlock/>
            </v:shape>
          </w:pict>
        </w:r>
      </w:del>
      <w:del w:id="500" w:author="user" w:date="2022-12-19T00:00:00Z">
        <w:r>
          <w:pict>
            <v:shape id="_x0000_s1183" type="#_x0000_t75" style="width:10pt;height:10pt;margin-top:24pt;margin-left:269pt;mso-position-horizontal-relative:page;position:absolute;z-index:-251552768">
              <v:imagedata r:id="rId165" o:title=""/>
              <w10:anchorlock/>
            </v:shape>
          </w:pict>
        </w:r>
      </w:del>
      <w:del w:id="501" w:author="user" w:date="2022-12-19T00:00:00Z">
        <w:r>
          <w:pict>
            <v:shape id="_x0000_s1184" type="#_x0000_t75" style="width:17pt;height:8pt;margin-top:35pt;margin-left:289pt;mso-position-horizontal-relative:page;position:absolute;z-index:-251551744">
              <v:imagedata r:id="rId166" o:title=""/>
              <w10:anchorlock/>
            </v:shape>
          </w:pict>
        </w:r>
      </w:del>
      <w:del w:id="502" w:author="user" w:date="2022-12-19T00:00:00Z">
        <w:r>
          <w:pict>
            <v:shape id="_x0000_s1185" type="#_x0000_t75" style="width:10pt;height:13pt;margin-top:17pt;margin-left:406pt;mso-position-horizontal-relative:page;position:absolute;z-index:-251550720">
              <v:imagedata r:id="rId167" o:title=""/>
              <w10:anchorlock/>
            </v:shape>
          </w:pict>
        </w:r>
      </w:del>
    </w:p>
    <w:p>
      <w:pPr>
        <w:bidi w:val="0"/>
        <w:spacing w:before="558" w:after="0"/>
        <w:ind w:left="1190" w:right="-200" w:firstLine="0"/>
        <w:jc w:val="both"/>
        <w:outlineLvl w:val="9"/>
        <w:pPrChange w:id="503" w:author="user" w:date="2022-12-19T00:00:00Z">
          <w:pPr>
            <w:bidi w:val="0"/>
            <w:spacing w:before="60" w:after="0"/>
            <w:ind w:left="5240" w:right="-200" w:firstLine="0"/>
            <w:jc w:val="both"/>
            <w:outlineLvl w:val="9"/>
          </w:pPr>
        </w:pPrChange>
      </w:pPr>
      <w:ins w:id="504" w:author="user" w:date="2022-12-19T00:00:00Z">
        <w:r>
          <w:pict>
            <v:shape id="_x0000_i1186" type="#_x0000_t75" style="width:485.01pt;height:262.88pt">
              <v:imagedata r:id="rId168" o:title=""/>
              <w10:anchorlock/>
            </v:shape>
          </w:pict>
        </w:r>
      </w:ins>
      <w:del w:id="505" w:author="user" w:date="2022-12-19T00:00:00Z">
        <w:r>
          <w:pict>
            <v:shape id="_x0000_i1187" type="#_x0000_t75" style="width:39pt;height:13pt">
              <v:imagedata r:id="rId169" o:title=""/>
              <w10:anchorlock/>
            </v:shape>
          </w:pict>
        </w:r>
      </w:del>
    </w:p>
    <w:p>
      <w:pPr>
        <w:bidi w:val="0"/>
        <w:spacing w:before="85" w:after="0" w:line="354" w:lineRule="atLeast"/>
        <w:ind w:left="41" w:right="-200" w:firstLine="0"/>
        <w:jc w:val="both"/>
        <w:outlineLvl w:val="9"/>
        <w:rPr>
          <w:ins w:id="506" w:author="user" w:date="2022-12-19T00:00:00Z"/>
          <w:rFonts w:ascii="Times New Roman" w:eastAsia="Times New Roman" w:hAnsi="Times New Roman" w:cs="Times New Roman"/>
          <w:sz w:val="32"/>
          <w:szCs w:val="32"/>
        </w:rPr>
      </w:pPr>
      <w:del w:id="507"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ins w:id="508"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Establish a connection. On the upper corner you will see four slots.</w:t>
        </w:r>
      </w:ins>
    </w:p>
    <w:p>
      <w:pPr>
        <w:bidi w:val="0"/>
        <w:spacing w:before="0" w:after="0" w:line="263" w:lineRule="atLeast"/>
        <w:ind w:left="41" w:right="8149" w:firstLine="0"/>
        <w:jc w:val="left"/>
        <w:outlineLvl w:val="9"/>
        <w:rPr>
          <w:ins w:id="509" w:author="user" w:date="2022-12-19T00:00:00Z"/>
          <w:rFonts w:ascii="Times New Roman" w:eastAsia="Times New Roman" w:hAnsi="Times New Roman" w:cs="Times New Roman"/>
          <w:sz w:val="22"/>
          <w:szCs w:val="22"/>
        </w:rPr>
      </w:pPr>
      <w:ins w:id="510" w:author="user" w:date="2022-12-19T00:00:00Z">
        <w:r>
          <w:rPr>
            <w:rFonts w:ascii="Times New Roman" w:eastAsia="Times New Roman" w:hAnsi="Times New Roman" w:cs="Times New Roman"/>
            <w:b w:val="0"/>
            <w:bCs w:val="0"/>
            <w:i w:val="0"/>
            <w:iCs w:val="0"/>
            <w:strike w:val="0"/>
            <w:color w:val="0B5394"/>
            <w:spacing w:val="0"/>
            <w:sz w:val="22"/>
            <w:szCs w:val="22"/>
            <w:u w:val="none"/>
            <w:rtl w:val="0"/>
          </w:rPr>
          <w:t xml:space="preserve">Host:  </w:t>
        </w:r>
      </w:ins>
      <w:ins w:id="511" w:author="user" w:date="2022-12-19T00:00:00Z">
        <w:r>
          <w:rPr>
            <w:rFonts w:ascii="Times New Roman" w:eastAsia="Times New Roman" w:hAnsi="Times New Roman" w:cs="Times New Roman"/>
            <w:b w:val="0"/>
            <w:bCs w:val="0"/>
            <w:i w:val="0"/>
            <w:iCs w:val="0"/>
            <w:strike w:val="0"/>
            <w:color w:val="auto"/>
            <w:spacing w:val="0"/>
            <w:sz w:val="22"/>
            <w:szCs w:val="22"/>
            <w:u w:val="none"/>
            <w:rtl w:val="0"/>
          </w:rPr>
          <w:t xml:space="preserve"> </w:t>
        </w:r>
      </w:ins>
      <w:ins w:id="512"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dijkstra.ug.bcc.bilkent.edu.tr </w:t>
        </w:r>
      </w:ins>
      <w:ins w:id="513" w:author="user" w:date="2022-12-19T00:00:00Z">
        <w:r>
          <w:rPr>
            <w:rFonts w:ascii="Times New Roman" w:eastAsia="Times New Roman" w:hAnsi="Times New Roman" w:cs="Times New Roman"/>
            <w:b w:val="0"/>
            <w:bCs w:val="0"/>
            <w:i w:val="0"/>
            <w:iCs w:val="0"/>
            <w:strike w:val="0"/>
            <w:color w:val="0B5394"/>
            <w:spacing w:val="0"/>
            <w:sz w:val="22"/>
            <w:szCs w:val="22"/>
            <w:u w:val="none"/>
            <w:rtl w:val="0"/>
          </w:rPr>
          <w:t xml:space="preserve">Username:  </w:t>
        </w:r>
      </w:ins>
      <w:ins w:id="514"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yourusername</w:t>
        </w:r>
      </w:ins>
    </w:p>
    <w:p>
      <w:pPr>
        <w:bidi w:val="0"/>
        <w:spacing w:before="18" w:after="0" w:line="243" w:lineRule="atLeast"/>
        <w:ind w:left="41" w:right="-200" w:firstLine="0"/>
        <w:jc w:val="both"/>
        <w:outlineLvl w:val="9"/>
        <w:rPr>
          <w:ins w:id="515" w:author="user" w:date="2022-12-19T00:00:00Z"/>
          <w:rFonts w:ascii="Times New Roman" w:eastAsia="Times New Roman" w:hAnsi="Times New Roman" w:cs="Times New Roman"/>
          <w:sz w:val="22"/>
          <w:szCs w:val="22"/>
        </w:rPr>
      </w:pPr>
      <w:ins w:id="516" w:author="user" w:date="2022-12-19T00:00:00Z">
        <w:r>
          <w:rPr>
            <w:rFonts w:ascii="Times New Roman" w:eastAsia="Times New Roman" w:hAnsi="Times New Roman" w:cs="Times New Roman"/>
            <w:b w:val="0"/>
            <w:bCs w:val="0"/>
            <w:i w:val="0"/>
            <w:iCs w:val="0"/>
            <w:strike w:val="0"/>
            <w:color w:val="1155CC"/>
            <w:spacing w:val="0"/>
            <w:sz w:val="22"/>
            <w:szCs w:val="22"/>
            <w:u w:val="none"/>
            <w:rtl w:val="0"/>
          </w:rPr>
          <w:t>Password:</w:t>
        </w:r>
      </w:ins>
      <w:ins w:id="517" w:author="user" w:date="2022-12-19T00:00:00Z">
        <w:r>
          <w:rPr>
            <w:rFonts w:ascii="Times New Roman" w:eastAsia="Times New Roman" w:hAnsi="Times New Roman" w:cs="Times New Roman"/>
            <w:b w:val="0"/>
            <w:bCs w:val="0"/>
            <w:i w:val="0"/>
            <w:iCs w:val="0"/>
            <w:strike w:val="0"/>
            <w:color w:val="auto"/>
            <w:spacing w:val="0"/>
            <w:sz w:val="22"/>
            <w:szCs w:val="22"/>
            <w:u w:val="none"/>
            <w:rtl w:val="0"/>
          </w:rPr>
          <w:t xml:space="preserve"> </w:t>
        </w:r>
      </w:ins>
      <w:ins w:id="518"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yourpassword</w:t>
        </w:r>
      </w:ins>
    </w:p>
    <w:p>
      <w:pPr>
        <w:bidi w:val="0"/>
        <w:spacing w:before="18" w:after="0" w:line="243" w:lineRule="atLeast"/>
        <w:ind w:left="41" w:right="-200" w:firstLine="0"/>
        <w:jc w:val="both"/>
        <w:outlineLvl w:val="9"/>
        <w:rPr>
          <w:ins w:id="519" w:author="user" w:date="2022-12-19T00:00:00Z"/>
          <w:rFonts w:ascii="Times New Roman" w:eastAsia="Times New Roman" w:hAnsi="Times New Roman" w:cs="Times New Roman"/>
          <w:sz w:val="22"/>
          <w:szCs w:val="22"/>
        </w:rPr>
      </w:pPr>
      <w:ins w:id="520" w:author="user" w:date="2022-12-19T00:00:00Z">
        <w:r>
          <w:rPr>
            <w:rFonts w:ascii="Times New Roman" w:eastAsia="Times New Roman" w:hAnsi="Times New Roman" w:cs="Times New Roman"/>
            <w:b w:val="0"/>
            <w:bCs w:val="0"/>
            <w:i w:val="0"/>
            <w:iCs w:val="0"/>
            <w:strike w:val="0"/>
            <w:color w:val="0B5394"/>
            <w:spacing w:val="0"/>
            <w:sz w:val="22"/>
            <w:szCs w:val="22"/>
            <w:u w:val="none"/>
            <w:rtl w:val="0"/>
          </w:rPr>
          <w:t xml:space="preserve">Port:             </w:t>
        </w:r>
      </w:ins>
      <w:ins w:id="521"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22</w:t>
        </w:r>
      </w:ins>
    </w:p>
    <w:p>
      <w:pPr>
        <w:bidi w:val="0"/>
        <w:spacing w:before="262" w:after="0" w:line="263" w:lineRule="atLeast"/>
        <w:ind w:left="41" w:right="3286" w:firstLine="0"/>
        <w:jc w:val="left"/>
        <w:outlineLvl w:val="9"/>
        <w:rPr>
          <w:ins w:id="522" w:author="user" w:date="2022-12-19T00:00:00Z"/>
          <w:rFonts w:ascii="Times New Roman" w:eastAsia="Times New Roman" w:hAnsi="Times New Roman" w:cs="Times New Roman"/>
          <w:sz w:val="22"/>
          <w:szCs w:val="22"/>
        </w:rPr>
      </w:pPr>
      <w:ins w:id="523"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Here host (dijkstra.ug.bcc.bilkent.edu.tr) is the address of our server on the Bilkent network. And username and password are the ID details that each individual student received.</w:t>
        </w:r>
      </w:ins>
    </w:p>
    <w:p>
      <w:pPr>
        <w:bidi w:val="0"/>
        <w:spacing w:before="282" w:after="0" w:line="243" w:lineRule="atLeast"/>
        <w:ind w:left="41" w:right="-200" w:firstLine="0"/>
        <w:jc w:val="both"/>
        <w:outlineLvl w:val="9"/>
        <w:rPr>
          <w:ins w:id="524" w:author="user" w:date="2022-12-19T00:00:00Z"/>
          <w:rFonts w:ascii="Times New Roman" w:eastAsia="Times New Roman" w:hAnsi="Times New Roman" w:cs="Times New Roman"/>
          <w:sz w:val="22"/>
          <w:szCs w:val="22"/>
        </w:rPr>
      </w:pPr>
      <w:ins w:id="525"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Press </w:t>
        </w:r>
      </w:ins>
      <w:ins w:id="526" w:author="user" w:date="2022-12-19T00:00:00Z">
        <w:r>
          <w:rPr>
            <w:rFonts w:ascii="Times New Roman" w:eastAsia="Times New Roman" w:hAnsi="Times New Roman" w:cs="Times New Roman"/>
            <w:b w:val="0"/>
            <w:bCs w:val="0"/>
            <w:i w:val="0"/>
            <w:iCs w:val="0"/>
            <w:strike w:val="0"/>
            <w:color w:val="0B5394"/>
            <w:spacing w:val="0"/>
            <w:sz w:val="22"/>
            <w:szCs w:val="22"/>
            <w:u w:val="none"/>
            <w:rtl w:val="0"/>
          </w:rPr>
          <w:t>Quickconnect</w:t>
        </w:r>
      </w:ins>
      <w:ins w:id="527" w:author="user" w:date="2022-12-19T00:00:00Z">
        <w:r>
          <w:rPr>
            <w:rFonts w:ascii="Times New Roman" w:eastAsia="Times New Roman" w:hAnsi="Times New Roman" w:cs="Times New Roman"/>
            <w:b w:val="0"/>
            <w:bCs w:val="0"/>
            <w:i w:val="0"/>
            <w:iCs w:val="0"/>
            <w:strike w:val="0"/>
            <w:color w:val="auto"/>
            <w:spacing w:val="0"/>
            <w:sz w:val="22"/>
            <w:szCs w:val="22"/>
            <w:u w:val="none"/>
            <w:rtl w:val="0"/>
          </w:rPr>
          <w:t xml:space="preserve"> </w:t>
        </w:r>
      </w:ins>
      <w:ins w:id="528"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to connect to the server.</w:t>
        </w:r>
      </w:ins>
    </w:p>
    <w:p>
      <w:pPr>
        <w:bidi w:val="0"/>
        <w:spacing w:before="220" w:after="0"/>
        <w:ind w:left="1700" w:right="-200" w:firstLine="0"/>
        <w:jc w:val="both"/>
        <w:outlineLvl w:val="9"/>
        <w:rPr>
          <w:del w:id="529" w:author="user" w:date="2022-12-19T00:00:00Z"/>
          <w:rFonts w:ascii="Fanwood" w:eastAsia="Fanwood" w:hAnsi="Fanwood" w:cs="Fanwood"/>
          <w:sz w:val="2"/>
          <w:szCs w:val="2"/>
        </w:rPr>
      </w:pPr>
      <w:ins w:id="530" w:author="user" w:date="2022-12-19T00:00:00Z">
        <w:r>
          <w:pict>
            <v:shape id="_x0000_i1188" type="#_x0000_t75" style="width:561.18pt;height:127.25pt">
              <v:imagedata r:id="rId170" o:title=""/>
              <w10:anchorlock/>
            </v:shape>
          </w:pict>
        </w:r>
      </w:ins>
      <w:del w:id="531" w:author="user" w:date="2022-12-19T00:00:00Z">
        <w:r>
          <w:pict>
            <v:shape id="_x0000_i1189" type="#_x0000_t75" style="width:89pt;height:21pt">
              <v:imagedata r:id="rId171" o:title=""/>
              <w10:anchorlock/>
            </v:shape>
          </w:pict>
        </w:r>
      </w:del>
      <w:del w:id="532"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533"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ins w:id="534" w:author="user" w:date="2022-12-19T00:00:00Z">
        <w:r>
          <w:rPr>
            <w:rFonts w:ascii="Times New Roman" w:eastAsia="Times New Roman" w:hAnsi="Times New Roman" w:cs="Times New Roman"/>
            <w:b w:val="0"/>
            <w:bCs w:val="0"/>
            <w:i w:val="0"/>
            <w:iCs w:val="0"/>
            <w:strike w:val="0"/>
            <w:color w:val="434343"/>
            <w:spacing w:val="0"/>
            <w:sz w:val="28"/>
            <w:szCs w:val="28"/>
            <w:u w:val="none"/>
            <w:rtl w:val="0"/>
          </w:rPr>
          <w:t>Once connected it will looks something like this. On the right you will see the contents of your server folder. For now it only contains some random files that you don’t need to worry about. Let’s upload our code.</w:t>
        </w:r>
      </w:ins>
      <w:ins w:id="535" w:author="user" w:date="2022-12-19T00:00:00Z">
        <w:r>
          <w:pict>
            <v:shape id="_x0000_s1190" type="#_x0000_t75" style="width:10in;height:405pt;margin-top:95.45pt;margin-left:0;mso-position-horizontal-relative:page;position:absolute;z-index:-251549696">
              <v:imagedata r:id="rId172" o:title=""/>
              <w10:anchorlock/>
            </v:shape>
          </w:pict>
        </w:r>
      </w:ins>
      <w:del w:id="536" w:author="user" w:date="2022-12-19T00:00:00Z">
        <w:r>
          <w:pict>
            <v:shape id="_x0000_i1191" type="#_x0000_t75" style="width:46pt;height:19pt">
              <v:imagedata r:id="rId173" o:title=""/>
              <w10:anchorlock/>
            </v:shape>
          </w:pict>
        </w:r>
      </w:del>
      <w:del w:id="537"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538" w:author="user" w:date="2022-12-19T00:00:00Z">
        <w:r>
          <w:pict>
            <v:shape id="_x0000_i1192" type="#_x0000_t75" style="width:27pt;height:19pt">
              <v:imagedata r:id="rId174" o:title=""/>
              <w10:anchorlock/>
            </v:shape>
          </w:pict>
        </w:r>
      </w:del>
      <w:del w:id="539" w:author="user" w:date="2022-12-19T00:00:00Z">
        <w:r>
          <w:pict>
            <v:shape id="_x0000_s1193" type="#_x0000_t75" style="width:62pt;height:16pt;margin-top:9pt;margin-left:87pt;mso-position-horizontal-relative:page;position:absolute;z-index:-251548672">
              <v:imagedata r:id="rId175" o:title=""/>
              <w10:anchorlock/>
            </v:shape>
          </w:pict>
        </w:r>
      </w:del>
      <w:del w:id="540" w:author="user" w:date="2022-12-19T00:00:00Z">
        <w:r>
          <w:pict>
            <v:shape id="_x0000_s1194" type="#_x0000_t75" style="width:13pt;height:12pt;margin-top:12pt;margin-left:275pt;mso-position-horizontal-relative:page;position:absolute;z-index:-251547648">
              <v:imagedata r:id="rId176" o:title=""/>
              <w10:anchorlock/>
            </v:shape>
          </w:pict>
        </w:r>
      </w:del>
    </w:p>
    <w:p>
      <w:pPr>
        <w:widowControl w:val="0"/>
        <w:bidi w:val="0"/>
        <w:spacing w:before="453" w:after="0" w:line="335" w:lineRule="atLeast"/>
        <w:ind w:left="41" w:right="2578" w:firstLine="387"/>
        <w:jc w:val="left"/>
        <w:outlineLvl w:val="9"/>
        <w:rPr>
          <w:ins w:id="541" w:author="user" w:date="2022-12-19T00:00:00Z"/>
        </w:rPr>
      </w:pPr>
      <w:del w:id="542" w:author="user" w:date="2022-12-19T00:00:00Z">
        <w:r>
          <w:rPr>
            <w:rFonts w:ascii="Fanwood" w:eastAsia="Fanwood" w:hAnsi="Fanwood" w:cs="Fanwood"/>
            <w:b w:val="0"/>
            <w:bCs w:val="0"/>
            <w:i w:val="0"/>
            <w:iCs w:val="0"/>
            <w:strike w:val="0"/>
            <w:color w:val="auto"/>
            <w:spacing w:val="576"/>
            <w:sz w:val="2"/>
            <w:szCs w:val="2"/>
            <w:u w:val="none"/>
            <w:rtl w:val="0"/>
          </w:rPr>
          <w:delText xml:space="preserve"> </w:delText>
        </w:r>
      </w:del>
      <w:del w:id="543"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544"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545"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546"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547"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548"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549"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del w:id="550"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p>
    <w:p>
      <w:pPr>
        <w:bidi w:val="0"/>
        <w:spacing w:before="880" w:after="0"/>
        <w:ind w:left="1440" w:right="-200" w:firstLine="0"/>
        <w:jc w:val="both"/>
        <w:outlineLvl w:val="9"/>
        <w:rPr>
          <w:del w:id="551" w:author="user" w:date="2022-12-19T00:00:00Z"/>
          <w:rFonts w:ascii="Fanwood" w:eastAsia="Fanwood" w:hAnsi="Fanwood" w:cs="Fanwood"/>
          <w:sz w:val="2"/>
          <w:szCs w:val="2"/>
        </w:rPr>
      </w:pPr>
      <w:ins w:id="552" w:author="user" w:date="2022-12-19T00:00:00Z">
        <w:r>
          <w:pict>
            <v:shape id="_x0000_i1195" type="#_x0000_t75" style="width:563.99pt;height:285.52pt">
              <v:imagedata r:id="rId177" o:title=""/>
              <w10:anchorlock/>
            </v:shape>
          </w:pict>
        </w:r>
      </w:ins>
      <w:del w:id="553" w:author="user" w:date="2022-12-19T00:00:00Z">
        <w:r>
          <w:pict>
            <v:shape id="_x0000_i1196" type="#_x0000_t75" style="width:45pt;height:20pt">
              <v:imagedata r:id="rId178" o:title=""/>
              <w10:anchorlock/>
            </v:shape>
          </w:pict>
        </w:r>
      </w:del>
      <w:ins w:id="554"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On the left locate the main.cpp file we previously created, right click and press upload. Once you do that the same file will appear in the window on the right. This means you successfully uploaded your code to the server. You are now ready to compile and run it.</w:t>
        </w:r>
      </w:ins>
      <w:r>
        <w:rPr>
          <w:rFonts w:ascii="Times New Roman" w:eastAsia="Fanwood" w:hAnsi="Times New Roman" w:cs="Fanwood"/>
          <w:b w:val="0"/>
          <w:bCs w:val="0"/>
          <w:i w:val="0"/>
          <w:iCs w:val="0"/>
          <w:strike w:val="0"/>
          <w:color w:val="434343"/>
          <w:spacing w:val="0"/>
          <w:sz w:val="22"/>
          <w:szCs w:val="2"/>
          <w:u w:val="none"/>
          <w:rtl w:val="0"/>
          <w:rPrChange w:id="555" w:author="user" w:date="2022-12-19T00:00:00Z">
            <w:rPr>
              <w:rFonts w:ascii="Fanwood" w:eastAsia="Fanwood" w:hAnsi="Fanwood" w:cs="Fanwood"/>
              <w:b w:val="0"/>
              <w:bCs w:val="0"/>
              <w:i w:val="0"/>
              <w:iCs w:val="0"/>
              <w:strike w:val="0"/>
              <w:color w:val="auto"/>
              <w:spacing w:val="96"/>
              <w:sz w:val="2"/>
              <w:szCs w:val="2"/>
              <w:u w:val="none"/>
              <w:rtl w:val="0"/>
            </w:rPr>
          </w:rPrChange>
        </w:rPr>
        <w:t xml:space="preserve"> </w:t>
      </w:r>
      <w:ins w:id="556" w:author="user" w:date="2022-12-19T00:00:00Z">
        <w:r>
          <w:pict>
            <v:shape id="_x0000_s1197" type="#_x0000_t75" style="width:10in;height:405pt;margin-top:235.86pt;margin-left:0;mso-position-horizontal-relative:page;position:absolute;z-index:-251546624">
              <v:imagedata r:id="rId179" o:title=""/>
              <w10:anchorlock/>
            </v:shape>
          </w:pict>
        </w:r>
      </w:ins>
      <w:del w:id="557" w:author="user" w:date="2022-12-19T00:00:00Z">
        <w:r>
          <w:pict>
            <v:shape id="_x0000_s1198" type="#_x0000_t75" style="width:46pt;height:13pt;margin-top:46pt;margin-left:90pt;mso-position-horizontal-relative:page;position:absolute;z-index:-251545600">
              <v:imagedata r:id="rId180" o:title=""/>
              <w10:anchorlock/>
            </v:shape>
          </w:pict>
        </w:r>
      </w:del>
      <w:del w:id="558" w:author="user" w:date="2022-12-19T00:00:00Z">
        <w:r>
          <w:pict>
            <v:shape id="_x0000_s1199" type="#_x0000_t75" style="width:11pt;height:14pt;margin-top:46pt;margin-left:165pt;mso-position-horizontal-relative:page;position:absolute;z-index:-251544576">
              <v:imagedata r:id="rId181" o:title=""/>
              <w10:anchorlock/>
            </v:shape>
          </w:pict>
        </w:r>
      </w:del>
      <w:del w:id="559" w:author="user" w:date="2022-12-19T00:00:00Z">
        <w:r>
          <w:pict>
            <v:shape id="_x0000_s1200" type="#_x0000_t75" style="width:13pt;height:43pt;margin-top:15pt;margin-left:181pt;mso-position-horizontal-relative:page;position:absolute;z-index:-251543552">
              <v:imagedata r:id="rId182" o:title=""/>
              <w10:anchorlock/>
            </v:shape>
          </w:pict>
        </w:r>
      </w:del>
      <w:del w:id="560" w:author="user" w:date="2022-12-19T00:00:00Z">
        <w:r>
          <w:pict>
            <v:shape id="_x0000_s1201" type="#_x0000_t75" style="width:23pt;height:40pt;margin-top:21pt;margin-left:198pt;mso-position-horizontal-relative:page;position:absolute;z-index:-251542528">
              <v:imagedata r:id="rId183" o:title=""/>
              <w10:anchorlock/>
            </v:shape>
          </w:pict>
        </w:r>
      </w:del>
      <w:del w:id="561" w:author="user" w:date="2022-12-19T00:00:00Z">
        <w:r>
          <w:pict>
            <v:shape id="_x0000_s1202" type="#_x0000_t75" style="width:8pt;height:30pt;margin-top:26pt;margin-left:225pt;mso-position-horizontal-relative:page;position:absolute;z-index:-251541504">
              <v:imagedata r:id="rId184" o:title=""/>
              <w10:anchorlock/>
            </v:shape>
          </w:pict>
        </w:r>
      </w:del>
      <w:del w:id="562" w:author="user" w:date="2022-12-19T00:00:00Z">
        <w:r>
          <w:pict>
            <v:shape id="_x0000_s1203" type="#_x0000_t75" style="width:32pt;height:39pt;margin-top:19pt;margin-left:236pt;mso-position-horizontal-relative:page;position:absolute;z-index:-251540480">
              <v:imagedata r:id="rId185" o:title=""/>
              <w10:anchorlock/>
            </v:shape>
          </w:pict>
        </w:r>
      </w:del>
      <w:del w:id="563" w:author="user" w:date="2022-12-19T00:00:00Z">
        <w:r>
          <w:pict>
            <v:shape id="_x0000_s1204" type="#_x0000_t75" style="width:26pt;height:42pt;margin-top:16pt;margin-left:274pt;mso-position-horizontal-relative:page;position:absolute;z-index:-251539456">
              <v:imagedata r:id="rId186" o:title=""/>
              <w10:anchorlock/>
            </v:shape>
          </w:pict>
        </w:r>
      </w:del>
      <w:del w:id="564" w:author="user" w:date="2022-12-19T00:00:00Z">
        <w:r>
          <w:pict>
            <v:shape id="_x0000_s1205" type="#_x0000_t75" style="width:31pt;height:19pt;margin-top:39pt;margin-left:315pt;mso-position-horizontal-relative:page;position:absolute;z-index:-251538432">
              <v:imagedata r:id="rId187" o:title=""/>
              <w10:anchorlock/>
            </v:shape>
          </w:pict>
        </w:r>
      </w:del>
      <w:del w:id="565" w:author="user" w:date="2022-12-19T00:00:00Z">
        <w:r>
          <w:pict>
            <v:shape id="_x0000_s1206" type="#_x0000_t75" style="width:13pt;height:14pt;margin-top:45pt;margin-left:366pt;mso-position-horizontal-relative:page;position:absolute;z-index:-251537408">
              <v:imagedata r:id="rId188" o:title=""/>
              <w10:anchorlock/>
            </v:shape>
          </w:pict>
        </w:r>
      </w:del>
      <w:del w:id="566" w:author="user" w:date="2022-12-19T00:00:00Z">
        <w:r>
          <w:pict>
            <v:shape id="_x0000_s1207" type="#_x0000_t75" style="width:29pt;height:13pt;margin-top:44pt;margin-left:395pt;mso-position-horizontal-relative:page;position:absolute;z-index:-251536384">
              <v:imagedata r:id="rId189" o:title=""/>
              <w10:anchorlock/>
            </v:shape>
          </w:pict>
        </w:r>
      </w:del>
      <w:del w:id="567" w:author="user" w:date="2022-12-19T00:00:00Z">
        <w:r>
          <w:pict>
            <v:shape id="_x0000_s1208" type="#_x0000_t75" style="width:4pt;height:4pt;margin-top:53pt;margin-left:491pt;mso-position-horizontal-relative:page;position:absolute;z-index:-251535360">
              <v:imagedata r:id="rId190" o:title=""/>
              <w10:anchorlock/>
            </v:shape>
          </w:pict>
        </w:r>
      </w:del>
    </w:p>
    <w:p>
      <w:pPr>
        <w:widowControl w:val="0"/>
        <w:bidi w:val="0"/>
        <w:spacing w:before="96" w:after="0" w:line="264" w:lineRule="atLeast"/>
        <w:ind w:left="41" w:right="2643" w:firstLine="359"/>
        <w:jc w:val="left"/>
        <w:outlineLvl w:val="9"/>
        <w:rPr>
          <w:ins w:id="568" w:author="user" w:date="2022-12-19T00:00:00Z"/>
        </w:rPr>
      </w:pPr>
      <w:del w:id="569"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p>
    <w:p>
      <w:pPr>
        <w:bidi w:val="0"/>
        <w:spacing w:before="380" w:after="0"/>
        <w:ind w:left="1160" w:right="-200" w:firstLine="0"/>
        <w:jc w:val="both"/>
        <w:outlineLvl w:val="9"/>
        <w:rPr>
          <w:del w:id="570" w:author="user" w:date="2022-12-19T00:00:00Z"/>
          <w:rFonts w:ascii="Fanwood" w:eastAsia="Fanwood" w:hAnsi="Fanwood" w:cs="Fanwood"/>
          <w:sz w:val="2"/>
          <w:szCs w:val="2"/>
        </w:rPr>
      </w:pPr>
      <w:ins w:id="571" w:author="user" w:date="2022-12-19T00:00:00Z">
        <w:r>
          <w:pict>
            <v:shape id="_x0000_i1209" type="#_x0000_t75" style="width:548.11pt;height:285.52pt">
              <v:imagedata r:id="rId191" o:title=""/>
              <w10:anchorlock/>
            </v:shape>
          </w:pict>
        </w:r>
      </w:ins>
      <w:del w:id="572" w:author="user" w:date="2022-12-19T00:00:00Z">
        <w:r>
          <w:pict>
            <v:shape id="_x0000_i1210" type="#_x0000_t75" style="width:290pt;height:77pt">
              <v:imagedata r:id="rId192" o:title=""/>
              <w10:anchorlock/>
            </v:shape>
          </w:pict>
        </w:r>
      </w:del>
      <w:del w:id="573"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574"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575" w:author="user" w:date="2022-12-19T00:00:00Z">
        <w:r>
          <w:pict>
            <v:shape id="_x0000_s1211" type="#_x0000_t75" style="width:38pt;height:68pt;margin-top:20pt;margin-left:84pt;mso-position-horizontal-relative:page;position:absolute;z-index:-251534336">
              <v:imagedata r:id="rId193" o:title=""/>
              <w10:anchorlock/>
            </v:shape>
          </w:pict>
        </w:r>
      </w:del>
      <w:del w:id="576" w:author="user" w:date="2022-12-19T00:00:00Z">
        <w:r>
          <w:pict>
            <v:shape id="_x0000_s1212" type="#_x0000_t75" style="width:47pt;height:47pt;margin-top:22pt;margin-left:424pt;mso-position-horizontal-relative:page;position:absolute;z-index:-251533312">
              <v:imagedata r:id="rId194" o:title=""/>
              <w10:anchorlock/>
            </v:shape>
          </w:pict>
        </w:r>
      </w:del>
      <w:del w:id="577" w:author="user" w:date="2022-12-19T00:00:00Z">
        <w:r>
          <w:pict>
            <v:shape id="_x0000_s1213" type="#_x0000_t75" style="width:21pt;height:24pt;margin-top:43pt;margin-left:474pt;mso-position-horizontal-relative:page;position:absolute;z-index:-251532288">
              <v:imagedata r:id="rId195" o:title=""/>
              <w10:anchorlock/>
            </v:shape>
          </w:pict>
        </w:r>
      </w:del>
      <w:del w:id="578" w:author="user" w:date="2022-12-19T00:00:00Z">
        <w:r>
          <w:pict>
            <v:shape id="_x0000_s1214" type="#_x0000_t75" style="width:32pt;height:22pt;margin-top:43pt;margin-left:498pt;mso-position-horizontal-relative:page;position:absolute;z-index:-251531264">
              <v:imagedata r:id="rId196" o:title=""/>
              <w10:anchorlock/>
            </v:shape>
          </w:pict>
        </w:r>
      </w:del>
    </w:p>
    <w:p>
      <w:pPr>
        <w:bidi w:val="0"/>
        <w:spacing w:before="119" w:after="0"/>
        <w:ind w:left="1077" w:right="-200" w:firstLine="0"/>
        <w:jc w:val="both"/>
        <w:outlineLvl w:val="9"/>
        <w:rPr>
          <w:ins w:id="579" w:author="user" w:date="2022-12-19T00:00:00Z"/>
        </w:rPr>
      </w:pPr>
      <w:del w:id="580"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581"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del w:id="582"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583"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p>
    <w:p>
      <w:pPr>
        <w:numPr>
          <w:ilvl w:val="0"/>
          <w:numId w:val="8"/>
        </w:numPr>
        <w:bidi w:val="0"/>
        <w:spacing w:before="263" w:after="0" w:line="354" w:lineRule="atLeast"/>
        <w:ind w:right="-200"/>
        <w:jc w:val="both"/>
        <w:rPr>
          <w:ins w:id="584" w:author="user" w:date="2022-12-19T00:00:00Z"/>
          <w:rFonts w:ascii="Times New Roman" w:eastAsia="Times New Roman" w:hAnsi="Times New Roman" w:cs="Times New Roman"/>
          <w:sz w:val="32"/>
          <w:szCs w:val="32"/>
        </w:rPr>
      </w:pPr>
      <w:ins w:id="585"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Next we will run our code on the server</w:t>
        </w:r>
      </w:ins>
    </w:p>
    <w:p>
      <w:pPr>
        <w:numPr>
          <w:ilvl w:val="0"/>
          <w:numId w:val="8"/>
        </w:numPr>
        <w:bidi w:val="0"/>
        <w:spacing w:before="380" w:after="0" w:line="383" w:lineRule="atLeast"/>
        <w:ind w:right="2665"/>
        <w:jc w:val="left"/>
        <w:rPr>
          <w:ins w:id="586" w:author="user" w:date="2022-12-19T00:00:00Z"/>
          <w:rFonts w:ascii="Times New Roman" w:eastAsia="Times New Roman" w:hAnsi="Times New Roman" w:cs="Times New Roman"/>
          <w:sz w:val="32"/>
          <w:szCs w:val="32"/>
        </w:rPr>
      </w:pPr>
      <w:ins w:id="587"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Some of you may already know that it is possible to run programs from your command prompt just as you do from IDE by pressing run button. Some of you might have already used command prompt to run codes. </w:t>
        </w:r>
      </w:ins>
    </w:p>
    <w:p>
      <w:pPr>
        <w:numPr>
          <w:ilvl w:val="0"/>
          <w:numId w:val="8"/>
        </w:numPr>
        <w:bidi w:val="0"/>
        <w:spacing w:before="380" w:after="0" w:line="383" w:lineRule="atLeast"/>
        <w:ind w:right="2850"/>
        <w:jc w:val="left"/>
        <w:rPr>
          <w:ins w:id="588" w:author="user" w:date="2022-12-19T00:00:00Z"/>
          <w:rFonts w:ascii="Times New Roman" w:eastAsia="Times New Roman" w:hAnsi="Times New Roman" w:cs="Times New Roman"/>
          <w:sz w:val="32"/>
          <w:szCs w:val="32"/>
        </w:rPr>
      </w:pPr>
      <w:ins w:id="589"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Here we will use our command prompt to connect to the remove server and run codes on the server. </w:t>
        </w:r>
      </w:ins>
    </w:p>
    <w:p>
      <w:pPr>
        <w:bidi w:val="0"/>
        <w:spacing w:before="260" w:after="0"/>
        <w:ind w:left="2580" w:right="-200" w:firstLine="0"/>
        <w:jc w:val="both"/>
        <w:outlineLvl w:val="9"/>
        <w:rPr>
          <w:del w:id="590" w:author="user" w:date="2022-12-19T00:00:00Z"/>
          <w:rFonts w:ascii="Fanwood" w:eastAsia="Fanwood" w:hAnsi="Fanwood" w:cs="Fanwood"/>
          <w:sz w:val="2"/>
          <w:szCs w:val="2"/>
        </w:rPr>
      </w:pPr>
      <w:ins w:id="591" w:author="user" w:date="2022-12-19T00:00:00Z">
        <w:r>
          <w:rPr>
            <w:rFonts w:ascii="Arial" w:eastAsia="Arial" w:hAnsi="Arial" w:cs="Arial"/>
            <w:b w:val="0"/>
            <w:bCs w:val="0"/>
            <w:i w:val="0"/>
            <w:iCs w:val="0"/>
            <w:strike w:val="0"/>
            <w:color w:val="000000"/>
            <w:spacing w:val="0"/>
            <w:sz w:val="2"/>
            <w:szCs w:val="2"/>
            <w:u w:val="none"/>
            <w:rtl w:val="0"/>
          </w:rPr>
          <w:br w:type="page"/>
        </w:r>
      </w:ins>
      <w:ins w:id="592"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Open your command prompt and type the following command:</w:t>
        </w:r>
      </w:ins>
      <w:ins w:id="593" w:author="user" w:date="2022-12-19T00:00:00Z">
        <w:r>
          <w:pict>
            <v:shape id="_x0000_s1215" type="#_x0000_t75" style="width:10in;height:405pt;margin-top:-54.44pt;margin-left:0;mso-position-horizontal-relative:page;position:absolute;z-index:-251530240">
              <v:imagedata r:id="rId197" o:title=""/>
              <w10:anchorlock/>
            </v:shape>
          </w:pict>
        </w:r>
      </w:ins>
      <w:del w:id="594" w:author="user" w:date="2022-12-19T00:00:00Z">
        <w:r>
          <w:pict>
            <v:shape id="_x0000_i1216" type="#_x0000_t75" style="width:32pt;height:15pt">
              <v:imagedata r:id="rId198" o:title=""/>
              <w10:anchorlock/>
            </v:shape>
          </w:pict>
        </w:r>
      </w:del>
      <w:del w:id="595"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596" w:author="user" w:date="2022-12-19T00:00:00Z">
        <w:r>
          <w:pict>
            <v:shape id="_x0000_i1217" type="#_x0000_t75" style="width:18pt;height:24pt">
              <v:imagedata r:id="rId199" o:title=""/>
              <w10:anchorlock/>
            </v:shape>
          </w:pict>
        </w:r>
      </w:del>
      <w:del w:id="597"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598" w:author="user" w:date="2022-12-19T00:00:00Z">
        <w:r>
          <w:pict>
            <v:shape id="_x0000_i1218" type="#_x0000_t75" style="width:20pt;height:15pt">
              <v:imagedata r:id="rId200" o:title=""/>
              <w10:anchorlock/>
            </v:shape>
          </w:pict>
        </w:r>
      </w:del>
      <w:del w:id="599"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600" w:author="user" w:date="2022-12-19T00:00:00Z">
        <w:r>
          <w:pict>
            <v:shape id="_x0000_i1219" type="#_x0000_t75" style="width:16pt;height:10pt">
              <v:imagedata r:id="rId201" o:title=""/>
              <w10:anchorlock/>
            </v:shape>
          </w:pict>
        </w:r>
      </w:del>
      <w:del w:id="601"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602" w:author="user" w:date="2022-12-19T00:00:00Z">
        <w:r>
          <w:pict>
            <v:shape id="_x0000_i1220" type="#_x0000_t75" style="width:26pt;height:13pt">
              <v:imagedata r:id="rId202" o:title=""/>
              <w10:anchorlock/>
            </v:shape>
          </w:pict>
        </w:r>
      </w:del>
      <w:del w:id="603" w:author="user" w:date="2022-12-19T00:00:00Z">
        <w:r>
          <w:pict>
            <v:shape id="_x0000_s1221" type="#_x0000_t75" style="width:16pt;height:16pt;margin-top:15pt;margin-left:177pt;mso-position-horizontal-relative:page;position:absolute;z-index:-251529216">
              <v:imagedata r:id="rId203" o:title=""/>
              <w10:anchorlock/>
            </v:shape>
          </w:pict>
        </w:r>
      </w:del>
      <w:del w:id="604" w:author="user" w:date="2022-12-19T00:00:00Z">
        <w:r>
          <w:pict>
            <v:shape id="_x0000_s1222" type="#_x0000_t75" style="width:16pt;height:6pt;margin-top:24pt;margin-left:196pt;mso-position-horizontal-relative:page;position:absolute;z-index:-251528192">
              <v:imagedata r:id="rId204" o:title=""/>
              <w10:anchorlock/>
            </v:shape>
          </w:pict>
        </w:r>
      </w:del>
      <w:del w:id="605" w:author="user" w:date="2022-12-19T00:00:00Z">
        <w:r>
          <w:pict>
            <v:shape id="_x0000_s1223" type="#_x0000_t75" style="width:14pt;height:12pt;margin-top:22pt;margin-left:228pt;mso-position-horizontal-relative:page;position:absolute;z-index:-251527168">
              <v:imagedata r:id="rId205" o:title=""/>
              <w10:anchorlock/>
            </v:shape>
          </w:pict>
        </w:r>
      </w:del>
      <w:del w:id="606" w:author="user" w:date="2022-12-19T00:00:00Z">
        <w:r>
          <w:pict>
            <v:shape id="_x0000_s1224" type="#_x0000_t75" style="width:16pt;height:5pt;margin-top:24pt;margin-left:246pt;mso-position-horizontal-relative:page;position:absolute;z-index:-251526144">
              <v:imagedata r:id="rId206" o:title=""/>
              <w10:anchorlock/>
            </v:shape>
          </w:pict>
        </w:r>
      </w:del>
      <w:del w:id="607" w:author="user" w:date="2022-12-19T00:00:00Z">
        <w:r>
          <w:pict>
            <v:shape id="_x0000_s1225" type="#_x0000_t75" style="width:17pt;height:5pt;margin-top:24pt;margin-left:378pt;mso-position-horizontal-relative:page;position:absolute;z-index:-251525120">
              <v:imagedata r:id="rId207" o:title=""/>
              <w10:anchorlock/>
            </v:shape>
          </w:pict>
        </w:r>
      </w:del>
    </w:p>
    <w:p>
      <w:pPr>
        <w:bidi w:val="0"/>
        <w:spacing w:before="267" w:after="0" w:line="354" w:lineRule="atLeast"/>
        <w:ind w:left="41" w:right="-200" w:firstLine="0"/>
        <w:jc w:val="both"/>
        <w:outlineLvl w:val="9"/>
        <w:rPr>
          <w:ins w:id="608" w:author="user" w:date="2022-12-19T00:00:00Z"/>
          <w:rFonts w:ascii="Times New Roman" w:eastAsia="Times New Roman" w:hAnsi="Times New Roman" w:cs="Times New Roman"/>
          <w:sz w:val="32"/>
          <w:szCs w:val="32"/>
        </w:rPr>
      </w:pPr>
      <w:del w:id="609" w:author="user" w:date="2022-12-19T00:00:00Z">
        <w:r>
          <w:rPr>
            <w:rFonts w:ascii="Fanwood" w:eastAsia="Fanwood" w:hAnsi="Fanwood" w:cs="Fanwood"/>
            <w:b w:val="0"/>
            <w:bCs w:val="0"/>
            <w:i w:val="0"/>
            <w:iCs w:val="0"/>
            <w:strike w:val="0"/>
            <w:color w:val="auto"/>
            <w:spacing w:val="476"/>
            <w:sz w:val="2"/>
            <w:szCs w:val="2"/>
            <w:u w:val="none"/>
            <w:rtl w:val="0"/>
          </w:rPr>
          <w:delText xml:space="preserve"> </w:delText>
        </w:r>
      </w:del>
    </w:p>
    <w:p>
      <w:pPr>
        <w:bidi w:val="0"/>
        <w:spacing w:before="100" w:after="0"/>
        <w:ind w:left="1300" w:right="-200" w:firstLine="0"/>
        <w:jc w:val="both"/>
        <w:outlineLvl w:val="9"/>
        <w:rPr>
          <w:del w:id="610" w:author="user" w:date="2022-12-19T00:00:00Z"/>
          <w:rFonts w:ascii="Fanwood" w:eastAsia="Fanwood" w:hAnsi="Fanwood" w:cs="Fanwood"/>
          <w:sz w:val="2"/>
          <w:szCs w:val="2"/>
        </w:rPr>
      </w:pPr>
      <w:ins w:id="611" w:author="user" w:date="2022-12-19T00:00:00Z">
        <w:r>
          <w:pict>
            <v:shape id="_x0000_i1226" type="#_x0000_t75" style="width:567.53pt;height:190.6pt">
              <v:imagedata r:id="rId208" o:title=""/>
              <w10:anchorlock/>
            </v:shape>
          </w:pict>
        </w:r>
      </w:ins>
      <w:del w:id="612" w:author="user" w:date="2022-12-19T00:00:00Z">
        <w:r>
          <w:pict>
            <v:shape id="_x0000_i1227" type="#_x0000_t75" style="width:16pt;height:19pt">
              <v:imagedata r:id="rId209" o:title=""/>
              <w10:anchorlock/>
            </v:shape>
          </w:pict>
        </w:r>
      </w:del>
      <w:del w:id="613"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614" w:author="user" w:date="2022-12-19T00:00:00Z">
        <w:r>
          <w:pict>
            <v:shape id="_x0000_i1228" type="#_x0000_t75" style="width:44pt;height:47pt">
              <v:imagedata r:id="rId210" o:title=""/>
              <w10:anchorlock/>
            </v:shape>
          </w:pict>
        </w:r>
      </w:del>
      <w:del w:id="615"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616" w:author="user" w:date="2022-12-19T00:00:00Z">
        <w:r>
          <w:pict>
            <v:shape id="_x0000_i1229" type="#_x0000_t75" style="width:48pt;height:46pt">
              <v:imagedata r:id="rId211" o:title=""/>
              <w10:anchorlock/>
            </v:shape>
          </w:pict>
        </w:r>
      </w:del>
      <w:del w:id="617"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618"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619"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620" w:author="user" w:date="2022-12-19T00:00:00Z">
        <w:r>
          <w:pict>
            <v:shape id="_x0000_i1230" type="#_x0000_t75" style="width:50pt;height:49pt">
              <v:imagedata r:id="rId212" o:title=""/>
              <w10:anchorlock/>
            </v:shape>
          </w:pict>
        </w:r>
      </w:del>
      <w:del w:id="621"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622" w:author="user" w:date="2022-12-19T00:00:00Z">
        <w:r>
          <w:pict>
            <v:shape id="_x0000_s1231" type="#_x0000_t75" style="width:38pt;height:13pt;margin-top:36pt;margin-left:91pt;mso-position-horizontal-relative:page;position:absolute;z-index:-251524096">
              <v:imagedata r:id="rId213" o:title=""/>
              <w10:anchorlock/>
            </v:shape>
          </w:pict>
        </w:r>
      </w:del>
      <w:del w:id="623" w:author="user" w:date="2022-12-19T00:00:00Z">
        <w:r>
          <w:pict>
            <v:shape id="_x0000_s1232" type="#_x0000_t75" style="width:26pt;height:31pt;margin-top:18pt;margin-left:283pt;mso-position-horizontal-relative:page;position:absolute;z-index:-251523072">
              <v:imagedata r:id="rId214" o:title=""/>
              <w10:anchorlock/>
            </v:shape>
          </w:pict>
        </w:r>
      </w:del>
      <w:del w:id="624" w:author="user" w:date="2022-12-19T00:00:00Z">
        <w:r>
          <w:pict>
            <v:shape id="_x0000_s1233" type="#_x0000_t75" style="width:93pt;height:45pt;margin-top:5pt;margin-left:321pt;mso-position-horizontal-relative:page;position:absolute;z-index:-251522048">
              <v:imagedata r:id="rId215" o:title=""/>
              <w10:anchorlock/>
            </v:shape>
          </w:pict>
        </w:r>
      </w:del>
      <w:del w:id="625" w:author="user" w:date="2022-12-19T00:00:00Z">
        <w:r>
          <w:pict>
            <v:shape id="_x0000_s1234" type="#_x0000_t75" style="width:7pt;height:12pt;margin-top:19pt;margin-left:475pt;mso-position-horizontal-relative:page;position:absolute;z-index:-251521024">
              <v:imagedata r:id="rId216" o:title=""/>
              <w10:anchorlock/>
            </v:shape>
          </w:pict>
        </w:r>
      </w:del>
    </w:p>
    <w:p>
      <w:pPr>
        <w:bidi w:val="0"/>
        <w:spacing w:before="164" w:after="0"/>
        <w:ind w:left="365" w:right="-200" w:firstLine="0"/>
        <w:jc w:val="both"/>
        <w:outlineLvl w:val="9"/>
        <w:rPr>
          <w:ins w:id="626" w:author="user" w:date="2022-12-19T00:00:00Z"/>
        </w:rPr>
      </w:pPr>
    </w:p>
    <w:p>
      <w:pPr>
        <w:bidi w:val="0"/>
        <w:spacing w:before="276" w:after="0" w:line="312" w:lineRule="atLeast"/>
        <w:ind w:left="41" w:right="3086" w:firstLine="0"/>
        <w:jc w:val="left"/>
        <w:outlineLvl w:val="9"/>
        <w:rPr>
          <w:ins w:id="627" w:author="user" w:date="2022-12-19T00:00:00Z"/>
          <w:rFonts w:ascii="Times New Roman" w:eastAsia="Times New Roman" w:hAnsi="Times New Roman" w:cs="Times New Roman"/>
          <w:sz w:val="26"/>
          <w:szCs w:val="26"/>
        </w:rPr>
      </w:pPr>
      <w:ins w:id="628"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Naturally, you need to replace </w:t>
        </w:r>
      </w:ins>
      <w:ins w:id="629" w:author="user" w:date="2022-12-19T00:00:00Z">
        <w:r>
          <w:rPr>
            <w:rFonts w:ascii="Times New Roman" w:eastAsia="Times New Roman" w:hAnsi="Times New Roman" w:cs="Times New Roman"/>
            <w:b w:val="0"/>
            <w:bCs w:val="0"/>
            <w:i w:val="0"/>
            <w:iCs w:val="0"/>
            <w:strike w:val="0"/>
            <w:color w:val="4285F4"/>
            <w:spacing w:val="0"/>
            <w:sz w:val="26"/>
            <w:szCs w:val="26"/>
            <w:u w:val="none"/>
            <w:rtl w:val="0"/>
          </w:rPr>
          <w:t>‘yourusername’</w:t>
        </w:r>
      </w:ins>
      <w:ins w:id="630" w:author="user" w:date="2022-12-19T00:00:00Z">
        <w:r>
          <w:rPr>
            <w:rFonts w:ascii="Times New Roman" w:eastAsia="Times New Roman" w:hAnsi="Times New Roman" w:cs="Times New Roman"/>
            <w:b w:val="0"/>
            <w:bCs w:val="0"/>
            <w:i w:val="0"/>
            <w:iCs w:val="0"/>
            <w:strike w:val="0"/>
            <w:color w:val="auto"/>
            <w:spacing w:val="0"/>
            <w:sz w:val="26"/>
            <w:szCs w:val="26"/>
            <w:u w:val="none"/>
            <w:rtl w:val="0"/>
          </w:rPr>
          <w:t xml:space="preserve"> </w:t>
        </w:r>
      </w:ins>
      <w:ins w:id="631"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part with the username that you have been provided for the server. Type the command and press ‘Enter’.</w:t>
        </w:r>
      </w:ins>
    </w:p>
    <w:p>
      <w:pPr>
        <w:bidi w:val="0"/>
        <w:spacing w:before="239" w:after="0" w:line="311" w:lineRule="atLeast"/>
        <w:ind w:left="41" w:right="2930" w:firstLine="0"/>
        <w:jc w:val="left"/>
        <w:outlineLvl w:val="9"/>
        <w:rPr>
          <w:ins w:id="632" w:author="user" w:date="2022-12-19T00:00:00Z"/>
          <w:rFonts w:ascii="Times New Roman" w:eastAsia="Times New Roman" w:hAnsi="Times New Roman" w:cs="Times New Roman"/>
          <w:sz w:val="26"/>
          <w:szCs w:val="26"/>
        </w:rPr>
      </w:pPr>
      <w:ins w:id="633"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You will be asked to enter a password. As you enter your password you will not see it being typed on the prompt, it is normal, just type the password and press enter. </w:t>
        </w:r>
      </w:ins>
    </w:p>
    <w:p>
      <w:pPr>
        <w:bidi w:val="0"/>
        <w:spacing w:before="340" w:after="0"/>
        <w:ind w:left="2180" w:right="-200" w:firstLine="0"/>
        <w:jc w:val="both"/>
        <w:outlineLvl w:val="9"/>
        <w:rPr>
          <w:del w:id="634" w:author="user" w:date="2022-12-19T00:00:00Z"/>
          <w:rFonts w:ascii="Fanwood" w:eastAsia="Fanwood" w:hAnsi="Fanwood" w:cs="Fanwood"/>
          <w:sz w:val="2"/>
          <w:szCs w:val="2"/>
        </w:rPr>
      </w:pPr>
      <w:ins w:id="635"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If you entered it correctly then you will see something like below. Now you command prompt is connected to the server.</w:t>
        </w:r>
      </w:ins>
      <w:r>
        <w:rPr>
          <w:rFonts w:ascii="Times New Roman" w:eastAsia="Fanwood" w:hAnsi="Times New Roman" w:cs="Fanwood"/>
          <w:b w:val="0"/>
          <w:bCs w:val="0"/>
          <w:i w:val="0"/>
          <w:iCs w:val="0"/>
          <w:strike w:val="0"/>
          <w:color w:val="434343"/>
          <w:spacing w:val="0"/>
          <w:sz w:val="26"/>
          <w:szCs w:val="2"/>
          <w:u w:val="none"/>
          <w:rtl w:val="0"/>
          <w:rPrChange w:id="636" w:author="user" w:date="2022-12-19T00:00:00Z">
            <w:rPr>
              <w:rFonts w:ascii="Fanwood" w:eastAsia="Fanwood" w:hAnsi="Fanwood" w:cs="Fanwood"/>
              <w:b w:val="0"/>
              <w:bCs w:val="0"/>
              <w:i w:val="0"/>
              <w:iCs w:val="0"/>
              <w:strike w:val="0"/>
              <w:color w:val="auto"/>
              <w:spacing w:val="116"/>
              <w:sz w:val="2"/>
              <w:szCs w:val="2"/>
              <w:u w:val="none"/>
              <w:rtl w:val="0"/>
            </w:rPr>
          </w:rPrChange>
        </w:rPr>
        <w:t xml:space="preserve"> </w:t>
      </w:r>
      <w:ins w:id="637" w:author="user" w:date="2022-12-19T00:00:00Z">
        <w:r>
          <w:pict>
            <v:shape id="_x0000_s1235" type="#_x0000_t75" style="width:509.45pt;height:181.44pt;margin-top:24pt;margin-left:105.28pt;mso-position-horizontal-relative:page;position:absolute;z-index:-251520000">
              <v:imagedata r:id="rId217" o:title=""/>
              <w10:anchorlock/>
            </v:shape>
          </w:pict>
        </w:r>
      </w:ins>
      <w:del w:id="638" w:author="user" w:date="2022-12-19T00:00:00Z">
        <w:r>
          <w:pict>
            <v:shape id="_x0000_i1236" type="#_x0000_t75" style="width:18pt;height:15pt">
              <v:imagedata r:id="rId218" o:title=""/>
              <w10:anchorlock/>
            </v:shape>
          </w:pict>
        </w:r>
      </w:del>
      <w:del w:id="639"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ins w:id="640" w:author="user" w:date="2022-12-19T00:00:00Z">
        <w:r>
          <w:pict>
            <v:shape id="_x0000_s1237" type="#_x0000_t75" style="width:509.45pt;height:168.7pt;margin-top:177.87pt;margin-left:105.28pt;mso-position-horizontal-relative:page;position:absolute;z-index:-251518976">
              <v:imagedata r:id="rId219" o:title=""/>
              <w10:anchorlock/>
            </v:shape>
          </w:pict>
        </w:r>
      </w:ins>
      <w:del w:id="641" w:author="user" w:date="2022-12-19T00:00:00Z">
        <w:r>
          <w:pict>
            <v:shape id="_x0000_i1238" type="#_x0000_t75" style="width:19pt;height:16pt">
              <v:imagedata r:id="rId220" o:title=""/>
              <w10:anchorlock/>
            </v:shape>
          </w:pict>
        </w:r>
      </w:del>
      <w:del w:id="642"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643" w:author="user" w:date="2022-12-19T00:00:00Z">
        <w:r>
          <w:rPr>
            <w:rFonts w:ascii="Fanwood" w:eastAsia="Fanwood" w:hAnsi="Fanwood" w:cs="Fanwood"/>
            <w:b w:val="0"/>
            <w:bCs w:val="0"/>
            <w:i w:val="0"/>
            <w:iCs w:val="0"/>
            <w:strike w:val="0"/>
            <w:color w:val="auto"/>
            <w:spacing w:val="296"/>
            <w:sz w:val="2"/>
            <w:szCs w:val="2"/>
            <w:u w:val="none"/>
            <w:rtl w:val="0"/>
          </w:rPr>
          <w:delText xml:space="preserve"> </w:delText>
        </w:r>
      </w:del>
      <w:del w:id="644"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645"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646" w:author="user" w:date="2022-12-19T00:00:00Z">
        <w:r>
          <w:pict>
            <v:shape id="_x0000_i1239" type="#_x0000_t75" style="width:18pt;height:20pt">
              <v:imagedata r:id="rId221" o:title=""/>
              <w10:anchorlock/>
            </v:shape>
          </w:pict>
        </w:r>
      </w:del>
      <w:del w:id="647"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648" w:author="user" w:date="2022-12-19T00:00:00Z">
        <w:r>
          <w:pict>
            <v:shape id="_x0000_i1240" type="#_x0000_t75" style="width:6pt;height:9pt">
              <v:imagedata r:id="rId222" o:title=""/>
              <w10:anchorlock/>
            </v:shape>
          </w:pict>
        </w:r>
      </w:del>
      <w:del w:id="649"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650" w:author="user" w:date="2022-12-19T00:00:00Z">
        <w:r>
          <w:pict>
            <v:shape id="_x0000_i1241" type="#_x0000_t75" style="width:18pt;height:23pt">
              <v:imagedata r:id="rId223" o:title=""/>
              <w10:anchorlock/>
            </v:shape>
          </w:pict>
        </w:r>
      </w:del>
      <w:del w:id="651"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652" w:author="user" w:date="2022-12-19T00:00:00Z">
        <w:r>
          <w:pict>
            <v:shape id="_x0000_i1242" type="#_x0000_t75" style="width:5pt;height:9pt">
              <v:imagedata r:id="rId224" o:title=""/>
              <w10:anchorlock/>
            </v:shape>
          </w:pict>
        </w:r>
      </w:del>
      <w:del w:id="653"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654"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655" w:author="user" w:date="2022-12-19T00:00:00Z">
        <w:r>
          <w:pict>
            <v:shape id="_x0000_s1243" type="#_x0000_t75" style="width:23pt;height:17pt;margin-top:19pt;margin-left:150pt;mso-position-horizontal-relative:page;position:absolute;z-index:-251517952">
              <v:imagedata r:id="rId225" o:title=""/>
              <w10:anchorlock/>
            </v:shape>
          </w:pict>
        </w:r>
      </w:del>
      <w:del w:id="656" w:author="user" w:date="2022-12-19T00:00:00Z">
        <w:r>
          <w:pict>
            <v:shape id="_x0000_s1244" type="#_x0000_t75" style="width:12pt;height:15pt;margin-top:20pt;margin-left:224pt;mso-position-horizontal-relative:page;position:absolute;z-index:-251516928">
              <v:imagedata r:id="rId226" o:title=""/>
              <w10:anchorlock/>
            </v:shape>
          </w:pict>
        </w:r>
      </w:del>
      <w:del w:id="657" w:author="user" w:date="2022-12-19T00:00:00Z">
        <w:r>
          <w:pict>
            <v:shape id="_x0000_s1245" type="#_x0000_t75" style="width:16pt;height:6pt;margin-top:27pt;margin-left:251pt;mso-position-horizontal-relative:page;position:absolute;z-index:-251515904">
              <v:imagedata r:id="rId227" o:title=""/>
              <w10:anchorlock/>
            </v:shape>
          </w:pict>
        </w:r>
      </w:del>
      <w:del w:id="658" w:author="user" w:date="2022-12-19T00:00:00Z">
        <w:r>
          <w:pict>
            <v:shape id="_x0000_s1246" type="#_x0000_t75" style="width:11pt;height:18pt;margin-top:18pt;margin-left:277pt;mso-position-horizontal-relative:page;position:absolute;z-index:-251514880">
              <v:imagedata r:id="rId228" o:title=""/>
              <w10:anchorlock/>
            </v:shape>
          </w:pict>
        </w:r>
      </w:del>
      <w:del w:id="659" w:author="user" w:date="2022-12-19T00:00:00Z">
        <w:r>
          <w:pict>
            <v:shape id="_x0000_s1247" type="#_x0000_t75" style="width:35pt;height:18pt;margin-top:19pt;margin-left:374pt;mso-position-horizontal-relative:page;position:absolute;z-index:-251513856">
              <v:imagedata r:id="rId229" o:title=""/>
              <w10:anchorlock/>
            </v:shape>
          </w:pict>
        </w:r>
      </w:del>
      <w:del w:id="660" w:author="user" w:date="2022-12-19T00:00:00Z">
        <w:r>
          <w:pict>
            <v:shape id="_x0000_s1248" type="#_x0000_t75" style="width:4pt;height:5pt;margin-top:30pt;margin-left:413pt;mso-position-horizontal-relative:page;position:absolute;z-index:-251512832">
              <v:imagedata r:id="rId230" o:title=""/>
              <w10:anchorlock/>
            </v:shape>
          </w:pict>
        </w:r>
      </w:del>
    </w:p>
    <w:p>
      <w:pPr>
        <w:bidi w:val="0"/>
        <w:spacing w:before="2766" w:after="0" w:line="312" w:lineRule="atLeast"/>
        <w:ind w:left="41" w:right="2915" w:firstLine="0"/>
        <w:jc w:val="left"/>
        <w:outlineLvl w:val="9"/>
        <w:rPr>
          <w:ins w:id="661" w:author="user" w:date="2022-12-19T00:00:00Z"/>
          <w:rFonts w:ascii="Times New Roman" w:eastAsia="Times New Roman" w:hAnsi="Times New Roman" w:cs="Times New Roman"/>
          <w:sz w:val="26"/>
          <w:szCs w:val="26"/>
        </w:rPr>
      </w:pPr>
      <w:del w:id="662"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p>
    <w:p>
      <w:pPr>
        <w:bidi w:val="0"/>
        <w:spacing w:before="81" w:after="0" w:line="287" w:lineRule="atLeast"/>
        <w:ind w:left="41" w:right="-200" w:firstLine="0"/>
        <w:jc w:val="both"/>
        <w:outlineLvl w:val="9"/>
        <w:rPr>
          <w:ins w:id="663" w:author="user" w:date="2022-12-19T00:00:00Z"/>
          <w:rFonts w:ascii="Times New Roman" w:eastAsia="Times New Roman" w:hAnsi="Times New Roman" w:cs="Times New Roman"/>
          <w:sz w:val="26"/>
          <w:szCs w:val="26"/>
        </w:rPr>
      </w:pPr>
      <w:ins w:id="664" w:author="user" w:date="2022-12-19T00:00:00Z">
        <w:r>
          <w:rPr>
            <w:rFonts w:ascii="Arial" w:eastAsia="Arial" w:hAnsi="Arial" w:cs="Arial"/>
            <w:b w:val="0"/>
            <w:bCs w:val="0"/>
            <w:i w:val="0"/>
            <w:iCs w:val="0"/>
            <w:strike w:val="0"/>
            <w:color w:val="000000"/>
            <w:spacing w:val="0"/>
            <w:sz w:val="2"/>
            <w:szCs w:val="2"/>
            <w:u w:val="none"/>
            <w:rtl w:val="0"/>
          </w:rPr>
          <w:br w:type="page"/>
        </w:r>
      </w:ins>
      <w:ins w:id="665"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For example if you now type ‘ls’ you will see same files listed in the command prompt. </w:t>
        </w:r>
      </w:ins>
    </w:p>
    <w:p>
      <w:pPr>
        <w:bidi w:val="0"/>
        <w:spacing w:before="540" w:after="0"/>
        <w:ind w:left="480" w:right="-200" w:firstLine="0"/>
        <w:jc w:val="both"/>
        <w:outlineLvl w:val="9"/>
        <w:rPr>
          <w:del w:id="666" w:author="user" w:date="2022-12-19T00:00:00Z"/>
          <w:rFonts w:ascii="Fanwood" w:eastAsia="Fanwood" w:hAnsi="Fanwood" w:cs="Fanwood"/>
          <w:sz w:val="2"/>
          <w:szCs w:val="2"/>
        </w:rPr>
      </w:pPr>
      <w:ins w:id="667" w:author="user" w:date="2022-12-19T00:00:00Z">
        <w:r>
          <w:pict>
            <v:shape id="_x0000_i1249" type="#_x0000_t75" style="width:528.96pt;height:87.09pt">
              <v:imagedata r:id="rId231" o:title=""/>
              <w10:anchorlock/>
            </v:shape>
          </w:pict>
        </w:r>
      </w:ins>
      <w:del w:id="668" w:author="user" w:date="2022-12-19T00:00:00Z">
        <w:r>
          <w:pict>
            <v:shape id="_x0000_i1250" type="#_x0000_t75" style="width:53pt;height:23pt">
              <v:imagedata r:id="rId232" o:title=""/>
              <w10:anchorlock/>
            </v:shape>
          </w:pict>
        </w:r>
      </w:del>
      <w:del w:id="669"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670"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671"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672" w:author="user" w:date="2022-12-19T00:00:00Z">
        <w:r>
          <w:pict>
            <v:shape id="_x0000_i1251" type="#_x0000_t75" style="width:63pt;height:20pt">
              <v:imagedata r:id="rId233" o:title=""/>
              <w10:anchorlock/>
            </v:shape>
          </w:pict>
        </w:r>
      </w:del>
      <w:del w:id="673"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674" w:author="user" w:date="2022-12-19T00:00:00Z">
        <w:r>
          <w:rPr>
            <w:rFonts w:ascii="Fanwood" w:eastAsia="Fanwood" w:hAnsi="Fanwood" w:cs="Fanwood"/>
            <w:b w:val="0"/>
            <w:bCs w:val="0"/>
            <w:i w:val="0"/>
            <w:iCs w:val="0"/>
            <w:strike w:val="0"/>
            <w:color w:val="auto"/>
            <w:spacing w:val="216"/>
            <w:sz w:val="2"/>
            <w:szCs w:val="2"/>
            <w:u w:val="none"/>
            <w:rtl w:val="0"/>
          </w:rPr>
          <w:delText xml:space="preserve">  </w:delText>
        </w:r>
      </w:del>
      <w:del w:id="675"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676"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677" w:author="user" w:date="2022-12-19T00:00:00Z">
        <w:r>
          <w:pict>
            <v:shape id="_x0000_i1252" type="#_x0000_t75" style="width:77pt;height:22pt">
              <v:imagedata r:id="rId234" o:title=""/>
              <w10:anchorlock/>
            </v:shape>
          </w:pict>
        </w:r>
      </w:del>
      <w:del w:id="678" w:author="user" w:date="2022-12-19T00:00:00Z">
        <w:r>
          <w:pict>
            <v:shape id="_x0000_s1253" type="#_x0000_t75" style="width:27pt;height:14pt;margin-top:28pt;margin-left:61pt;mso-position-horizontal-relative:page;position:absolute;z-index:-251511808">
              <v:imagedata r:id="rId235" o:title=""/>
              <w10:anchorlock/>
            </v:shape>
          </w:pict>
        </w:r>
      </w:del>
      <w:del w:id="679" w:author="user" w:date="2022-12-19T00:00:00Z">
        <w:r>
          <w:pict>
            <v:shape id="_x0000_s1254" type="#_x0000_t75" style="width:21pt;height:12pt;margin-top:30pt;margin-left:165pt;mso-position-horizontal-relative:page;position:absolute;z-index:-251510784">
              <v:imagedata r:id="rId236" o:title=""/>
              <w10:anchorlock/>
            </v:shape>
          </w:pict>
        </w:r>
      </w:del>
      <w:del w:id="680" w:author="user" w:date="2022-12-19T00:00:00Z">
        <w:r>
          <w:pict>
            <v:shape id="_x0000_s1255" type="#_x0000_t75" style="width:17pt;height:14pt;margin-top:29pt;margin-left:198pt;mso-position-horizontal-relative:page;position:absolute;z-index:-251509760">
              <v:imagedata r:id="rId237" o:title=""/>
              <w10:anchorlock/>
            </v:shape>
          </w:pict>
        </w:r>
      </w:del>
      <w:del w:id="681" w:author="user" w:date="2022-12-19T00:00:00Z">
        <w:r>
          <w:pict>
            <v:shape id="_x0000_s1256" type="#_x0000_t75" style="width:28pt;height:9pt;margin-top:34pt;margin-left:301pt;mso-position-horizontal-relative:page;position:absolute;z-index:-251508736">
              <v:imagedata r:id="rId238" o:title=""/>
              <w10:anchorlock/>
            </v:shape>
          </w:pict>
        </w:r>
      </w:del>
      <w:del w:id="682" w:author="user" w:date="2022-12-19T00:00:00Z">
        <w:r>
          <w:pict>
            <v:shape id="_x0000_s1257" type="#_x0000_t75" style="width:20pt;height:14pt;margin-top:34pt;margin-left:340pt;mso-position-horizontal-relative:page;position:absolute;z-index:-251507712">
              <v:imagedata r:id="rId239" o:title=""/>
              <w10:anchorlock/>
            </v:shape>
          </w:pict>
        </w:r>
      </w:del>
      <w:del w:id="683" w:author="user" w:date="2022-12-19T00:00:00Z">
        <w:r>
          <w:pict>
            <v:shape id="_x0000_s1258" type="#_x0000_t75" style="width:35pt;height:14pt;margin-top:30pt;margin-left:371pt;mso-position-horizontal-relative:page;position:absolute;z-index:-251506688">
              <v:imagedata r:id="rId240" o:title=""/>
              <w10:anchorlock/>
            </v:shape>
          </w:pict>
        </w:r>
      </w:del>
      <w:del w:id="684" w:author="user" w:date="2022-12-19T00:00:00Z">
        <w:r>
          <w:pict>
            <v:shape id="_x0000_s1259" type="#_x0000_t75" style="width:48pt;height:16pt;margin-top:27pt;margin-left:419pt;mso-position-horizontal-relative:page;position:absolute;z-index:-251505664">
              <v:imagedata r:id="rId241" o:title=""/>
              <w10:anchorlock/>
            </v:shape>
          </w:pict>
        </w:r>
      </w:del>
    </w:p>
    <w:p>
      <w:pPr>
        <w:bidi w:val="0"/>
        <w:spacing w:before="163" w:after="0"/>
        <w:ind w:left="751" w:right="-200" w:firstLine="0"/>
        <w:jc w:val="both"/>
        <w:outlineLvl w:val="9"/>
        <w:rPr>
          <w:ins w:id="685" w:author="user" w:date="2022-12-19T00:00:00Z"/>
        </w:rPr>
      </w:pPr>
      <w:del w:id="686"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687"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688"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689" w:author="user" w:date="2022-12-19T00:00:00Z">
        <w:r>
          <w:rPr>
            <w:rFonts w:ascii="Fanwood" w:eastAsia="Fanwood" w:hAnsi="Fanwood" w:cs="Fanwood"/>
            <w:b w:val="0"/>
            <w:bCs w:val="0"/>
            <w:i w:val="0"/>
            <w:iCs w:val="0"/>
            <w:strike w:val="0"/>
            <w:color w:val="auto"/>
            <w:spacing w:val="456"/>
            <w:sz w:val="2"/>
            <w:szCs w:val="2"/>
            <w:u w:val="none"/>
            <w:rtl w:val="0"/>
          </w:rPr>
          <w:delText xml:space="preserve"> </w:delText>
        </w:r>
      </w:del>
    </w:p>
    <w:p>
      <w:pPr>
        <w:bidi w:val="0"/>
        <w:spacing w:before="131" w:after="0" w:line="263" w:lineRule="atLeast"/>
        <w:ind w:left="41" w:right="3069" w:firstLine="0"/>
        <w:jc w:val="left"/>
        <w:outlineLvl w:val="9"/>
        <w:rPr>
          <w:ins w:id="690" w:author="user" w:date="2022-12-19T00:00:00Z"/>
          <w:rFonts w:ascii="Times New Roman" w:eastAsia="Times New Roman" w:hAnsi="Times New Roman" w:cs="Times New Roman"/>
          <w:sz w:val="22"/>
          <w:szCs w:val="22"/>
        </w:rPr>
      </w:pPr>
      <w:ins w:id="691"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Here you can also see the main.cpp file that we just uploaded using FileZilla is visible from prompt. Let’s </w:t>
        </w:r>
      </w:ins>
      <w:ins w:id="692" w:author="user" w:date="2022-12-19T00:00:00Z">
        <w:r>
          <w:rPr>
            <w:rFonts w:ascii="Times New Roman" w:eastAsia="Times New Roman" w:hAnsi="Times New Roman" w:cs="Times New Roman"/>
            <w:b w:val="0"/>
            <w:bCs w:val="0"/>
            <w:i w:val="0"/>
            <w:iCs w:val="0"/>
            <w:strike w:val="0"/>
            <w:color w:val="4A86E8"/>
            <w:spacing w:val="0"/>
            <w:sz w:val="22"/>
            <w:szCs w:val="22"/>
            <w:u w:val="none"/>
            <w:rtl w:val="0"/>
          </w:rPr>
          <w:t>compile</w:t>
        </w:r>
      </w:ins>
      <w:ins w:id="693" w:author="user" w:date="2022-12-19T00:00:00Z">
        <w:r>
          <w:rPr>
            <w:rFonts w:ascii="Times New Roman" w:eastAsia="Times New Roman" w:hAnsi="Times New Roman" w:cs="Times New Roman"/>
            <w:b w:val="0"/>
            <w:bCs w:val="0"/>
            <w:i w:val="0"/>
            <w:iCs w:val="0"/>
            <w:strike w:val="0"/>
            <w:color w:val="auto"/>
            <w:spacing w:val="0"/>
            <w:sz w:val="22"/>
            <w:szCs w:val="22"/>
            <w:u w:val="none"/>
            <w:rtl w:val="0"/>
          </w:rPr>
          <w:t xml:space="preserve"> </w:t>
        </w:r>
      </w:ins>
      <w:ins w:id="694"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and </w:t>
        </w:r>
      </w:ins>
      <w:ins w:id="695" w:author="user" w:date="2022-12-19T00:00:00Z">
        <w:r>
          <w:rPr>
            <w:rFonts w:ascii="Times New Roman" w:eastAsia="Times New Roman" w:hAnsi="Times New Roman" w:cs="Times New Roman"/>
            <w:b w:val="0"/>
            <w:bCs w:val="0"/>
            <w:i w:val="0"/>
            <w:iCs w:val="0"/>
            <w:strike w:val="0"/>
            <w:color w:val="6AA84F"/>
            <w:spacing w:val="0"/>
            <w:sz w:val="22"/>
            <w:szCs w:val="22"/>
            <w:u w:val="none"/>
            <w:rtl w:val="0"/>
          </w:rPr>
          <w:t>run</w:t>
        </w:r>
      </w:ins>
      <w:ins w:id="696" w:author="user" w:date="2022-12-19T00:00:00Z">
        <w:r>
          <w:rPr>
            <w:rFonts w:ascii="Times New Roman" w:eastAsia="Times New Roman" w:hAnsi="Times New Roman" w:cs="Times New Roman"/>
            <w:b w:val="0"/>
            <w:bCs w:val="0"/>
            <w:i w:val="0"/>
            <w:iCs w:val="0"/>
            <w:strike w:val="0"/>
            <w:color w:val="auto"/>
            <w:spacing w:val="0"/>
            <w:sz w:val="22"/>
            <w:szCs w:val="22"/>
            <w:u w:val="none"/>
            <w:rtl w:val="0"/>
          </w:rPr>
          <w:t xml:space="preserve"> </w:t>
        </w:r>
      </w:ins>
      <w:ins w:id="697"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it. </w:t>
        </w:r>
      </w:ins>
    </w:p>
    <w:p>
      <w:pPr>
        <w:bidi w:val="0"/>
        <w:spacing w:before="282" w:after="0" w:line="243" w:lineRule="atLeast"/>
        <w:ind w:left="41" w:right="-200" w:firstLine="0"/>
        <w:jc w:val="both"/>
        <w:outlineLvl w:val="9"/>
        <w:rPr>
          <w:ins w:id="698" w:author="user" w:date="2022-12-19T00:00:00Z"/>
          <w:rFonts w:ascii="Times New Roman" w:eastAsia="Times New Roman" w:hAnsi="Times New Roman" w:cs="Times New Roman"/>
          <w:sz w:val="22"/>
          <w:szCs w:val="22"/>
        </w:rPr>
      </w:pPr>
      <w:ins w:id="699"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To compile the file, you will use command ‘</w:t>
        </w:r>
      </w:ins>
      <w:ins w:id="700" w:author="user" w:date="2022-12-19T00:00:00Z">
        <w:r>
          <w:rPr>
            <w:rFonts w:ascii="Times New Roman" w:eastAsia="Times New Roman" w:hAnsi="Times New Roman" w:cs="Times New Roman"/>
            <w:b w:val="0"/>
            <w:bCs w:val="0"/>
            <w:i w:val="0"/>
            <w:iCs w:val="0"/>
            <w:strike w:val="0"/>
            <w:color w:val="4285F4"/>
            <w:spacing w:val="0"/>
            <w:sz w:val="22"/>
            <w:szCs w:val="22"/>
            <w:u w:val="none"/>
            <w:rtl w:val="0"/>
          </w:rPr>
          <w:t>g++ main.cpp -o my_program</w:t>
        </w:r>
      </w:ins>
      <w:ins w:id="701"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w:t>
        </w:r>
      </w:ins>
    </w:p>
    <w:p>
      <w:pPr>
        <w:bidi w:val="0"/>
        <w:spacing w:before="282" w:after="0" w:line="243" w:lineRule="atLeast"/>
        <w:ind w:left="41" w:right="-200" w:firstLine="0"/>
        <w:jc w:val="both"/>
        <w:outlineLvl w:val="9"/>
        <w:rPr>
          <w:ins w:id="702" w:author="user" w:date="2022-12-19T00:00:00Z"/>
          <w:rFonts w:ascii="Times New Roman" w:eastAsia="Times New Roman" w:hAnsi="Times New Roman" w:cs="Times New Roman"/>
          <w:sz w:val="22"/>
          <w:szCs w:val="22"/>
        </w:rPr>
      </w:pPr>
      <w:ins w:id="703"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Here:   ‘g++’                 is the name of the compiler</w:t>
        </w:r>
      </w:ins>
    </w:p>
    <w:p>
      <w:pPr>
        <w:bidi w:val="0"/>
        <w:spacing w:before="18" w:after="0" w:line="243" w:lineRule="atLeast"/>
        <w:ind w:left="761" w:right="-200" w:firstLine="0"/>
        <w:jc w:val="both"/>
        <w:outlineLvl w:val="9"/>
        <w:rPr>
          <w:ins w:id="704" w:author="user" w:date="2022-12-19T00:00:00Z"/>
          <w:rFonts w:ascii="Times New Roman" w:eastAsia="Times New Roman" w:hAnsi="Times New Roman" w:cs="Times New Roman"/>
          <w:sz w:val="22"/>
          <w:szCs w:val="22"/>
        </w:rPr>
      </w:pPr>
      <w:ins w:id="705"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‘main.cpp’       is the name of the file that we want to compile </w:t>
        </w:r>
      </w:ins>
    </w:p>
    <w:p>
      <w:pPr>
        <w:bidi w:val="0"/>
        <w:spacing w:before="18" w:after="0" w:line="243" w:lineRule="atLeast"/>
        <w:ind w:left="761" w:right="-200" w:firstLine="0"/>
        <w:jc w:val="both"/>
        <w:outlineLvl w:val="9"/>
        <w:rPr>
          <w:ins w:id="706" w:author="user" w:date="2022-12-19T00:00:00Z"/>
          <w:rFonts w:ascii="Times New Roman" w:eastAsia="Times New Roman" w:hAnsi="Times New Roman" w:cs="Times New Roman"/>
          <w:sz w:val="22"/>
          <w:szCs w:val="22"/>
        </w:rPr>
      </w:pPr>
      <w:ins w:id="707"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‘-o’                    is a command for output assignment</w:t>
        </w:r>
      </w:ins>
    </w:p>
    <w:p>
      <w:pPr>
        <w:bidi w:val="0"/>
        <w:spacing w:before="18" w:after="0" w:line="243" w:lineRule="atLeast"/>
        <w:ind w:left="761" w:right="-200" w:firstLine="0"/>
        <w:jc w:val="both"/>
        <w:outlineLvl w:val="9"/>
        <w:rPr>
          <w:ins w:id="708" w:author="user" w:date="2022-12-19T00:00:00Z"/>
          <w:rFonts w:ascii="Times New Roman" w:eastAsia="Times New Roman" w:hAnsi="Times New Roman" w:cs="Times New Roman"/>
          <w:sz w:val="22"/>
          <w:szCs w:val="22"/>
        </w:rPr>
      </w:pPr>
      <w:ins w:id="709"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 ‘my_program’  is a name that we choose to give to our compiled binary file</w:t>
        </w:r>
      </w:ins>
    </w:p>
    <w:p>
      <w:pPr>
        <w:bidi w:val="0"/>
        <w:spacing w:before="420" w:after="0"/>
        <w:ind w:left="1400" w:right="-200" w:firstLine="0"/>
        <w:jc w:val="both"/>
        <w:outlineLvl w:val="9"/>
        <w:rPr>
          <w:del w:id="710" w:author="user" w:date="2022-12-19T00:00:00Z"/>
          <w:rFonts w:ascii="Fanwood" w:eastAsia="Fanwood" w:hAnsi="Fanwood" w:cs="Fanwood"/>
          <w:sz w:val="2"/>
          <w:szCs w:val="2"/>
        </w:rPr>
      </w:pPr>
      <w:ins w:id="711" w:author="user" w:date="2022-12-19T00:00:00Z">
        <w:r>
          <w:rPr>
            <w:rFonts w:ascii="Times New Roman" w:eastAsia="Times New Roman" w:hAnsi="Times New Roman" w:cs="Times New Roman"/>
            <w:b w:val="0"/>
            <w:bCs w:val="0"/>
            <w:i w:val="0"/>
            <w:iCs w:val="0"/>
            <w:strike w:val="0"/>
            <w:color w:val="434343"/>
            <w:spacing w:val="0"/>
            <w:sz w:val="22"/>
            <w:szCs w:val="22"/>
            <w:u w:val="none"/>
            <w:rtl w:val="0"/>
          </w:rPr>
          <w:t xml:space="preserve">This command will generate a compiled binary named ‘my_program’ that we will use to run the code. </w:t>
        </w:r>
      </w:ins>
      <w:ins w:id="712" w:author="user" w:date="2022-12-19T00:00:00Z">
        <w:r>
          <w:pict>
            <v:shape id="_x0000_s1260" type="#_x0000_t75" style="width:528.96pt;height:84.34pt;margin-top:33.8pt;margin-left:95.52pt;mso-position-horizontal-relative:page;position:absolute;z-index:-251504640">
              <v:imagedata r:id="rId242" o:title=""/>
              <w10:anchorlock/>
            </v:shape>
          </w:pict>
        </w:r>
      </w:ins>
      <w:del w:id="713" w:author="user" w:date="2022-12-19T00:00:00Z">
        <w:r>
          <w:pict>
            <v:shape id="_x0000_i1261" type="#_x0000_t75" style="width:21pt;height:17pt">
              <v:imagedata r:id="rId243" o:title=""/>
              <w10:anchorlock/>
            </v:shape>
          </w:pict>
        </w:r>
      </w:del>
      <w:del w:id="714"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715" w:author="user" w:date="2022-12-19T00:00:00Z">
        <w:r>
          <w:pict>
            <v:shape id="_x0000_s1262" type="#_x0000_t75" style="width:13pt;height:15pt;margin-top:17pt;margin-left:121pt;mso-position-horizontal-relative:page;position:absolute;z-index:-251503616">
              <v:imagedata r:id="rId244" o:title=""/>
              <w10:anchorlock/>
            </v:shape>
          </w:pict>
        </w:r>
      </w:del>
      <w:del w:id="716" w:author="user" w:date="2022-12-19T00:00:00Z">
        <w:r>
          <w:pict>
            <v:shape id="_x0000_s1263" type="#_x0000_t75" style="width:21pt;height:13pt;margin-top:17pt;margin-left:156pt;mso-position-horizontal-relative:page;position:absolute;z-index:-251502592">
              <v:imagedata r:id="rId245" o:title=""/>
              <w10:anchorlock/>
            </v:shape>
          </w:pict>
        </w:r>
      </w:del>
      <w:del w:id="717" w:author="user" w:date="2022-12-19T00:00:00Z">
        <w:r>
          <w:pict>
            <v:shape id="_x0000_s1264" type="#_x0000_t75" style="width:38pt;height:14pt;margin-top:17pt;margin-left:195pt;mso-position-horizontal-relative:page;position:absolute;z-index:-251501568">
              <v:imagedata r:id="rId246" o:title=""/>
              <w10:anchorlock/>
            </v:shape>
          </w:pict>
        </w:r>
      </w:del>
      <w:del w:id="718" w:author="user" w:date="2022-12-19T00:00:00Z">
        <w:r>
          <w:pict>
            <v:shape id="_x0000_s1265" type="#_x0000_t75" style="width:44pt;height:14pt;margin-top:17pt;margin-left:253pt;mso-position-horizontal-relative:page;position:absolute;z-index:-251500544">
              <v:imagedata r:id="rId247" o:title=""/>
              <w10:anchorlock/>
            </v:shape>
          </w:pict>
        </w:r>
      </w:del>
      <w:del w:id="719" w:author="user" w:date="2022-12-19T00:00:00Z">
        <w:r>
          <w:pict>
            <v:shape id="_x0000_s1266" type="#_x0000_t75" style="width:4pt;height:9pt;margin-top:21pt;margin-left:347pt;mso-position-horizontal-relative:page;position:absolute;z-index:-251499520">
              <v:imagedata r:id="rId248" o:title=""/>
              <w10:anchorlock/>
            </v:shape>
          </w:pict>
        </w:r>
      </w:del>
    </w:p>
    <w:p>
      <w:pPr>
        <w:bidi w:val="0"/>
        <w:spacing w:before="282" w:after="0" w:line="243" w:lineRule="atLeast"/>
        <w:ind w:left="41" w:right="-200" w:firstLine="0"/>
        <w:jc w:val="both"/>
        <w:outlineLvl w:val="9"/>
        <w:rPr>
          <w:ins w:id="720" w:author="user" w:date="2022-12-19T00:00:00Z"/>
          <w:rFonts w:ascii="Times New Roman" w:eastAsia="Times New Roman" w:hAnsi="Times New Roman" w:cs="Times New Roman"/>
          <w:sz w:val="22"/>
          <w:szCs w:val="22"/>
        </w:rPr>
      </w:pPr>
      <w:del w:id="721"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722"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723"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724" w:author="user" w:date="2022-12-19T00:00:00Z">
        <w:r>
          <w:rPr>
            <w:rFonts w:ascii="Fanwood" w:eastAsia="Fanwood" w:hAnsi="Fanwood" w:cs="Fanwood"/>
            <w:b w:val="0"/>
            <w:bCs w:val="0"/>
            <w:i w:val="0"/>
            <w:iCs w:val="0"/>
            <w:strike w:val="0"/>
            <w:color w:val="auto"/>
            <w:spacing w:val="756"/>
            <w:sz w:val="2"/>
            <w:szCs w:val="2"/>
            <w:u w:val="none"/>
            <w:rtl w:val="0"/>
          </w:rPr>
          <w:delText xml:space="preserve"> </w:delText>
        </w:r>
      </w:del>
      <w:del w:id="725"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726"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p>
    <w:p>
      <w:pPr>
        <w:bidi w:val="0"/>
        <w:spacing w:before="56" w:after="0" w:line="311" w:lineRule="atLeast"/>
        <w:ind w:left="41" w:right="2852" w:firstLine="0"/>
        <w:jc w:val="left"/>
        <w:outlineLvl w:val="9"/>
        <w:rPr>
          <w:ins w:id="727" w:author="user" w:date="2022-12-19T00:00:00Z"/>
          <w:rFonts w:ascii="Times New Roman" w:eastAsia="Times New Roman" w:hAnsi="Times New Roman" w:cs="Times New Roman"/>
          <w:sz w:val="26"/>
          <w:szCs w:val="26"/>
        </w:rPr>
      </w:pPr>
      <w:ins w:id="728"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After you execute the compile command you can actually see </w:t>
        </w:r>
      </w:ins>
      <w:ins w:id="729" w:author="user" w:date="2022-12-19T00:00:00Z">
        <w:r>
          <w:rPr>
            <w:rFonts w:ascii="Times New Roman" w:eastAsia="Times New Roman" w:hAnsi="Times New Roman" w:cs="Times New Roman"/>
            <w:b w:val="0"/>
            <w:bCs w:val="0"/>
            <w:i w:val="0"/>
            <w:iCs w:val="0"/>
            <w:strike w:val="0"/>
            <w:color w:val="0097A7"/>
            <w:spacing w:val="0"/>
            <w:sz w:val="26"/>
            <w:szCs w:val="26"/>
            <w:u w:val="none"/>
            <w:rtl w:val="0"/>
          </w:rPr>
          <w:t>my_program</w:t>
        </w:r>
      </w:ins>
      <w:ins w:id="730" w:author="user" w:date="2022-12-19T00:00:00Z">
        <w:r>
          <w:rPr>
            <w:rFonts w:ascii="Times New Roman" w:eastAsia="Times New Roman" w:hAnsi="Times New Roman" w:cs="Times New Roman"/>
            <w:b w:val="0"/>
            <w:bCs w:val="0"/>
            <w:i w:val="0"/>
            <w:iCs w:val="0"/>
            <w:strike w:val="0"/>
            <w:color w:val="auto"/>
            <w:spacing w:val="0"/>
            <w:sz w:val="26"/>
            <w:szCs w:val="26"/>
            <w:u w:val="none"/>
            <w:rtl w:val="0"/>
          </w:rPr>
          <w:t xml:space="preserve"> </w:t>
        </w:r>
      </w:ins>
      <w:ins w:id="731"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binary that we just created by listing the folder using ‘ls’ </w:t>
        </w:r>
      </w:ins>
    </w:p>
    <w:p>
      <w:pPr>
        <w:bidi w:val="0"/>
        <w:spacing w:before="400" w:after="0"/>
        <w:ind w:left="3260" w:right="-200" w:firstLine="0"/>
        <w:jc w:val="both"/>
        <w:outlineLvl w:val="9"/>
        <w:rPr>
          <w:del w:id="732" w:author="user" w:date="2022-12-19T00:00:00Z"/>
          <w:rFonts w:ascii="Fanwood" w:eastAsia="Fanwood" w:hAnsi="Fanwood" w:cs="Fanwood"/>
          <w:sz w:val="2"/>
          <w:szCs w:val="2"/>
        </w:rPr>
      </w:pPr>
      <w:ins w:id="733" w:author="user" w:date="2022-12-19T00:00:00Z">
        <w:r>
          <w:pict>
            <v:shape id="_x0000_i1267" type="#_x0000_t75" style="width:604.04pt;height:97.01pt">
              <v:imagedata r:id="rId249" o:title=""/>
              <w10:anchorlock/>
            </v:shape>
          </w:pict>
        </w:r>
      </w:ins>
      <w:del w:id="734" w:author="user" w:date="2022-12-19T00:00:00Z">
        <w:r>
          <w:pict>
            <v:shape id="_x0000_i1268" type="#_x0000_t75" style="width:54pt;height:20pt">
              <v:imagedata r:id="rId250" o:title=""/>
              <w10:anchorlock/>
            </v:shape>
          </w:pict>
        </w:r>
      </w:del>
      <w:del w:id="735"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736" w:author="user" w:date="2022-12-19T00:00:00Z">
        <w:r>
          <w:pict>
            <v:shape id="_x0000_s1269" type="#_x0000_t75" style="width:19pt;height:14pt;margin-top:18pt;margin-left:208pt;mso-position-horizontal-relative:page;position:absolute;z-index:-251498496">
              <v:imagedata r:id="rId251" o:title=""/>
              <w10:anchorlock/>
            </v:shape>
          </w:pict>
        </w:r>
      </w:del>
      <w:del w:id="737" w:author="user" w:date="2022-12-19T00:00:00Z">
        <w:r>
          <w:pict>
            <v:shape id="_x0000_s1270" type="#_x0000_t75" style="width:30pt;height:17pt;margin-top:16pt;margin-left:230pt;mso-position-horizontal-relative:page;position:absolute;z-index:-251497472">
              <v:imagedata r:id="rId252" o:title=""/>
              <w10:anchorlock/>
            </v:shape>
          </w:pict>
        </w:r>
      </w:del>
      <w:del w:id="738" w:author="user" w:date="2022-12-19T00:00:00Z">
        <w:r>
          <w:pict>
            <v:shape id="_x0000_s1271" type="#_x0000_t75" style="width:15pt;height:7pt;margin-top:24pt;margin-left:266pt;mso-position-horizontal-relative:page;position:absolute;z-index:-251496448">
              <v:imagedata r:id="rId253" o:title=""/>
              <w10:anchorlock/>
            </v:shape>
          </w:pict>
        </w:r>
      </w:del>
      <w:del w:id="739" w:author="user" w:date="2022-12-19T00:00:00Z">
        <w:r>
          <w:pict>
            <v:shape id="_x0000_s1272" type="#_x0000_t75" style="width:13pt;height:10pt;margin-top:21pt;margin-left:4in;mso-position-horizontal-relative:page;position:absolute;z-index:-251495424">
              <v:imagedata r:id="rId254" o:title=""/>
              <w10:anchorlock/>
            </v:shape>
          </w:pict>
        </w:r>
      </w:del>
      <w:del w:id="740" w:author="user" w:date="2022-12-19T00:00:00Z">
        <w:r>
          <w:pict>
            <v:shape id="_x0000_s1273" type="#_x0000_t75" style="width:9pt;height:17pt;margin-top:16pt;margin-left:339pt;mso-position-horizontal-relative:page;position:absolute;z-index:-251494400">
              <v:imagedata r:id="rId255" o:title=""/>
              <w10:anchorlock/>
            </v:shape>
          </w:pict>
        </w:r>
      </w:del>
      <w:del w:id="741" w:author="user" w:date="2022-12-19T00:00:00Z">
        <w:r>
          <w:pict>
            <v:shape id="_x0000_s1274" type="#_x0000_t75" style="width:19pt;height:13pt;margin-top:20pt;margin-left:353pt;mso-position-horizontal-relative:page;position:absolute;z-index:-251493376">
              <v:imagedata r:id="rId256" o:title=""/>
              <w10:anchorlock/>
            </v:shape>
          </w:pict>
        </w:r>
      </w:del>
      <w:del w:id="742" w:author="user" w:date="2022-12-19T00:00:00Z">
        <w:r>
          <w:pict>
            <v:shape id="_x0000_s1275" type="#_x0000_t75" style="width:26pt;height:18pt;margin-top:16pt;margin-left:459pt;mso-position-horizontal-relative:page;position:absolute;z-index:-251492352">
              <v:imagedata r:id="rId257" o:title=""/>
              <w10:anchorlock/>
            </v:shape>
          </w:pict>
        </w:r>
      </w:del>
    </w:p>
    <w:p>
      <w:pPr>
        <w:bidi w:val="0"/>
        <w:spacing w:before="166" w:after="0"/>
        <w:ind w:left="0" w:right="-200" w:firstLine="0"/>
        <w:jc w:val="both"/>
        <w:outlineLvl w:val="9"/>
        <w:rPr>
          <w:ins w:id="743" w:author="user" w:date="2022-12-19T00:00:00Z"/>
        </w:rPr>
      </w:pPr>
      <w:del w:id="744"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745"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del w:id="746" w:author="user" w:date="2022-12-19T00:00:00Z">
        <w:r>
          <w:rPr>
            <w:rFonts w:ascii="Fanwood" w:eastAsia="Fanwood" w:hAnsi="Fanwood" w:cs="Fanwood"/>
            <w:b w:val="0"/>
            <w:bCs w:val="0"/>
            <w:i w:val="0"/>
            <w:iCs w:val="0"/>
            <w:strike w:val="0"/>
            <w:color w:val="auto"/>
            <w:spacing w:val="376"/>
            <w:sz w:val="2"/>
            <w:szCs w:val="2"/>
            <w:u w:val="none"/>
            <w:rtl w:val="0"/>
          </w:rPr>
          <w:delText xml:space="preserve"> </w:delText>
        </w:r>
      </w:del>
      <w:del w:id="747" w:author="user" w:date="2022-12-19T00:00:00Z">
        <w:r>
          <w:rPr>
            <w:rFonts w:ascii="Fanwood" w:eastAsia="Fanwood" w:hAnsi="Fanwood" w:cs="Fanwood"/>
            <w:b w:val="0"/>
            <w:bCs w:val="0"/>
            <w:i w:val="0"/>
            <w:iCs w:val="0"/>
            <w:strike w:val="0"/>
            <w:color w:val="auto"/>
            <w:spacing w:val="576"/>
            <w:sz w:val="2"/>
            <w:szCs w:val="2"/>
            <w:u w:val="none"/>
            <w:rtl w:val="0"/>
          </w:rPr>
          <w:delText xml:space="preserve"> </w:delText>
        </w:r>
      </w:del>
    </w:p>
    <w:p>
      <w:pPr>
        <w:bidi w:val="0"/>
        <w:spacing w:before="326" w:after="0" w:line="287" w:lineRule="atLeast"/>
        <w:ind w:left="135" w:right="-200" w:firstLine="0"/>
        <w:jc w:val="both"/>
        <w:outlineLvl w:val="9"/>
        <w:rPr>
          <w:ins w:id="748" w:author="user" w:date="2022-12-19T00:00:00Z"/>
          <w:rFonts w:ascii="Times New Roman" w:eastAsia="Times New Roman" w:hAnsi="Times New Roman" w:cs="Times New Roman"/>
          <w:sz w:val="26"/>
          <w:szCs w:val="26"/>
        </w:rPr>
      </w:pPr>
      <w:ins w:id="749"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Finally to run the binary, type: </w:t>
        </w:r>
      </w:ins>
      <w:ins w:id="750" w:author="user" w:date="2022-12-19T00:00:00Z">
        <w:r>
          <w:rPr>
            <w:rFonts w:ascii="Times New Roman" w:eastAsia="Times New Roman" w:hAnsi="Times New Roman" w:cs="Times New Roman"/>
            <w:b w:val="0"/>
            <w:bCs w:val="0"/>
            <w:i w:val="0"/>
            <w:iCs w:val="0"/>
            <w:strike w:val="0"/>
            <w:color w:val="4285F4"/>
            <w:spacing w:val="0"/>
            <w:sz w:val="26"/>
            <w:szCs w:val="26"/>
            <w:u w:val="none"/>
            <w:rtl w:val="0"/>
          </w:rPr>
          <w:t>./my_program</w:t>
        </w:r>
      </w:ins>
    </w:p>
    <w:p>
      <w:pPr>
        <w:bidi w:val="0"/>
        <w:spacing w:before="180" w:after="0"/>
        <w:ind w:left="1420" w:right="-200" w:firstLine="0"/>
        <w:jc w:val="both"/>
        <w:outlineLvl w:val="9"/>
        <w:rPr>
          <w:del w:id="751" w:author="user" w:date="2022-12-19T00:00:00Z"/>
          <w:rFonts w:ascii="Fanwood" w:eastAsia="Fanwood" w:hAnsi="Fanwood" w:cs="Fanwood"/>
          <w:sz w:val="2"/>
          <w:szCs w:val="2"/>
        </w:rPr>
      </w:pPr>
      <w:ins w:id="752" w:author="user" w:date="2022-12-19T00:00:00Z">
        <w:r>
          <w:rPr>
            <w:rFonts w:ascii="Times New Roman" w:eastAsia="Times New Roman" w:hAnsi="Times New Roman" w:cs="Times New Roman"/>
            <w:b w:val="0"/>
            <w:bCs w:val="0"/>
            <w:i w:val="0"/>
            <w:iCs w:val="0"/>
            <w:strike w:val="0"/>
            <w:color w:val="434343"/>
            <w:spacing w:val="0"/>
            <w:sz w:val="26"/>
            <w:szCs w:val="26"/>
            <w:u w:val="none"/>
            <w:rtl w:val="0"/>
          </w:rPr>
          <w:t xml:space="preserve">Hello World! Is printed. Congrats! You ran your code on the server! </w:t>
        </w:r>
      </w:ins>
      <w:ins w:id="753" w:author="user" w:date="2022-12-19T00:00:00Z">
        <w:r>
          <w:pict>
            <v:shape id="_x0000_s1276" type="#_x0000_t75" style="width:604.04pt;height:158.81pt;margin-top:8.09pt;margin-left:57.98pt;mso-position-horizontal-relative:page;position:absolute;z-index:-251491328">
              <v:imagedata r:id="rId258" o:title=""/>
              <w10:anchorlock/>
            </v:shape>
          </w:pict>
        </w:r>
      </w:ins>
      <w:del w:id="754" w:author="user" w:date="2022-12-19T00:00:00Z">
        <w:r>
          <w:pict>
            <v:shape id="_x0000_i1277" type="#_x0000_t75" style="width:28pt;height:20pt">
              <v:imagedata r:id="rId259" o:title=""/>
              <w10:anchorlock/>
            </v:shape>
          </w:pict>
        </w:r>
      </w:del>
      <w:del w:id="755" w:author="user" w:date="2022-12-19T00:00:00Z">
        <w:r>
          <w:pict>
            <v:shape id="_x0000_s1278" type="#_x0000_t75" style="width:20pt;height:16pt;margin-top:8pt;margin-left:115pt;mso-position-horizontal-relative:page;position:absolute;z-index:-251490304">
              <v:imagedata r:id="rId260" o:title=""/>
              <w10:anchorlock/>
            </v:shape>
          </w:pict>
        </w:r>
      </w:del>
      <w:del w:id="756" w:author="user" w:date="2022-12-19T00:00:00Z">
        <w:r>
          <w:pict>
            <v:shape id="_x0000_s1279" type="#_x0000_t75" style="width:22pt;height:11pt;margin-top:8pt;margin-left:152pt;mso-position-horizontal-relative:page;position:absolute;z-index:-251489280">
              <v:imagedata r:id="rId261" o:title=""/>
              <w10:anchorlock/>
            </v:shape>
          </w:pict>
        </w:r>
      </w:del>
      <w:del w:id="757" w:author="user" w:date="2022-12-19T00:00:00Z">
        <w:r>
          <w:pict>
            <v:shape id="_x0000_s1280" type="#_x0000_t75" style="width:39pt;height:15pt;margin-top:6pt;margin-left:195pt;mso-position-horizontal-relative:page;position:absolute;z-index:-251488256">
              <v:imagedata r:id="rId262" o:title=""/>
              <w10:anchorlock/>
            </v:shape>
          </w:pict>
        </w:r>
      </w:del>
      <w:del w:id="758" w:author="user" w:date="2022-12-19T00:00:00Z">
        <w:r>
          <w:pict>
            <v:shape id="_x0000_s1281" type="#_x0000_t75" style="width:41pt;height:12pt;margin-top:8pt;margin-left:253pt;mso-position-horizontal-relative:page;position:absolute;z-index:-251487232">
              <v:imagedata r:id="rId263" o:title=""/>
              <w10:anchorlock/>
            </v:shape>
          </w:pict>
        </w:r>
      </w:del>
    </w:p>
    <w:p>
      <w:pPr>
        <w:bidi w:val="0"/>
        <w:spacing w:before="2783" w:after="0" w:line="287" w:lineRule="atLeast"/>
        <w:ind w:left="41" w:right="-200" w:firstLine="0"/>
        <w:jc w:val="both"/>
        <w:outlineLvl w:val="9"/>
        <w:rPr>
          <w:ins w:id="759" w:author="user" w:date="2022-12-19T00:00:00Z"/>
          <w:rFonts w:ascii="Times New Roman" w:eastAsia="Times New Roman" w:hAnsi="Times New Roman" w:cs="Times New Roman"/>
          <w:sz w:val="26"/>
          <w:szCs w:val="26"/>
        </w:rPr>
      </w:pPr>
    </w:p>
    <w:p>
      <w:pPr>
        <w:numPr>
          <w:ilvl w:val="0"/>
          <w:numId w:val="9"/>
        </w:numPr>
        <w:bidi w:val="0"/>
        <w:spacing w:before="233" w:after="0" w:line="384" w:lineRule="atLeast"/>
        <w:ind w:right="2508"/>
        <w:jc w:val="left"/>
        <w:rPr>
          <w:ins w:id="760" w:author="user" w:date="2022-12-19T00:00:00Z"/>
          <w:rFonts w:ascii="Times New Roman" w:eastAsia="Times New Roman" w:hAnsi="Times New Roman" w:cs="Times New Roman"/>
          <w:sz w:val="32"/>
          <w:szCs w:val="32"/>
        </w:rPr>
      </w:pPr>
      <w:ins w:id="761"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Okay, now we know how to run a single .cpp file on the server. But how do we run large projects? </w:t>
        </w:r>
      </w:ins>
    </w:p>
    <w:p>
      <w:pPr>
        <w:numPr>
          <w:ilvl w:val="0"/>
          <w:numId w:val="9"/>
        </w:numPr>
        <w:bidi w:val="0"/>
        <w:spacing w:before="379" w:after="0" w:line="383" w:lineRule="atLeast"/>
        <w:ind w:right="3046"/>
        <w:jc w:val="left"/>
        <w:rPr>
          <w:ins w:id="762" w:author="user" w:date="2022-12-19T00:00:00Z"/>
          <w:rFonts w:ascii="Times New Roman" w:eastAsia="Times New Roman" w:hAnsi="Times New Roman" w:cs="Times New Roman"/>
          <w:sz w:val="32"/>
          <w:szCs w:val="32"/>
        </w:rPr>
      </w:pPr>
      <w:ins w:id="763"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It is not much different, the exact same procedure with a minor difference. </w:t>
        </w:r>
      </w:ins>
    </w:p>
    <w:p>
      <w:pPr>
        <w:numPr>
          <w:ilvl w:val="0"/>
          <w:numId w:val="9"/>
        </w:numPr>
        <w:bidi w:val="0"/>
        <w:spacing w:before="380" w:after="0" w:line="383" w:lineRule="atLeast"/>
        <w:ind w:right="2621"/>
        <w:jc w:val="left"/>
        <w:rPr>
          <w:ins w:id="764" w:author="user" w:date="2022-12-19T00:00:00Z"/>
          <w:rFonts w:ascii="Times New Roman" w:eastAsia="Times New Roman" w:hAnsi="Times New Roman" w:cs="Times New Roman"/>
          <w:sz w:val="32"/>
          <w:szCs w:val="32"/>
        </w:rPr>
      </w:pPr>
      <w:ins w:id="765"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Project might contain header files. We need to include them. What are they?</w:t>
        </w:r>
      </w:ins>
    </w:p>
    <w:p>
      <w:pPr>
        <w:rPr>
          <w:ins w:id="766" w:author="user" w:date="2022-12-19T00:00:00Z"/>
        </w:rPr>
        <w:sectPr>
          <w:headerReference w:type="default" r:id="rId264"/>
          <w:footerReference w:type="default" r:id="rId265"/>
          <w:pgSz w:w="14400" w:h="8100"/>
          <w:pgMar w:top="1089" w:right="1160" w:bottom="215" w:left="1160" w:header="335" w:footer="708"/>
          <w:cols w:space="708"/>
          <w:titlePg w:val="0"/>
        </w:sectPr>
      </w:pPr>
    </w:p>
    <w:p>
      <w:pPr>
        <w:bidi w:val="0"/>
        <w:spacing w:before="43" w:after="0" w:line="509" w:lineRule="atLeast"/>
        <w:ind w:left="4911" w:right="-200" w:firstLine="0"/>
        <w:jc w:val="both"/>
        <w:outlineLvl w:val="9"/>
        <w:rPr>
          <w:ins w:id="772" w:author="user" w:date="2022-12-19T00:00:00Z"/>
          <w:rFonts w:ascii="Times New Roman" w:eastAsia="Times New Roman" w:hAnsi="Times New Roman" w:cs="Times New Roman"/>
          <w:sz w:val="46"/>
          <w:szCs w:val="46"/>
        </w:rPr>
      </w:pPr>
      <w:ins w:id="773"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and cpp files.</w:t>
        </w:r>
      </w:ins>
    </w:p>
    <w:p>
      <w:pPr>
        <w:numPr>
          <w:ilvl w:val="0"/>
          <w:numId w:val="10"/>
        </w:numPr>
        <w:bidi w:val="0"/>
        <w:spacing w:before="124" w:after="0" w:line="360" w:lineRule="atLeast"/>
        <w:ind w:right="2730"/>
        <w:jc w:val="left"/>
        <w:rPr>
          <w:ins w:id="774" w:author="user" w:date="2022-12-19T00:00:00Z"/>
          <w:rFonts w:ascii="Times New Roman" w:eastAsia="Times New Roman" w:hAnsi="Times New Roman" w:cs="Times New Roman"/>
          <w:sz w:val="30"/>
          <w:szCs w:val="30"/>
        </w:rPr>
      </w:pPr>
      <w:ins w:id="775"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Header files are used to separate declaration and implementation in C++. For the sake of this recitation you just need to know that they are part of the project, they are linked with .cpp files, and they need to be present to be able to compile the project. </w:t>
        </w:r>
      </w:ins>
    </w:p>
    <w:p>
      <w:pPr>
        <w:numPr>
          <w:ilvl w:val="0"/>
          <w:numId w:val="10"/>
        </w:numPr>
        <w:bidi w:val="0"/>
        <w:spacing w:before="356" w:after="0" w:line="360" w:lineRule="atLeast"/>
        <w:ind w:right="2435"/>
        <w:jc w:val="left"/>
        <w:rPr>
          <w:ins w:id="776" w:author="user" w:date="2022-12-19T00:00:00Z"/>
          <w:rFonts w:ascii="Times New Roman" w:eastAsia="Times New Roman" w:hAnsi="Times New Roman" w:cs="Times New Roman"/>
          <w:sz w:val="30"/>
          <w:szCs w:val="30"/>
        </w:rPr>
      </w:pPr>
      <w:ins w:id="777"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In this recitation we will use a ready project named GradeBook that contains a header file. You don’t need to worry about implementation we will provide you with the code. </w:t>
        </w:r>
      </w:ins>
    </w:p>
    <w:p>
      <w:pPr>
        <w:numPr>
          <w:ilvl w:val="0"/>
          <w:numId w:val="10"/>
        </w:numPr>
        <w:bidi w:val="0"/>
        <w:spacing w:before="356" w:after="0" w:line="360" w:lineRule="atLeast"/>
        <w:ind w:right="3077"/>
        <w:jc w:val="left"/>
        <w:rPr>
          <w:ins w:id="778" w:author="user" w:date="2022-12-19T00:00:00Z"/>
          <w:rFonts w:ascii="Times New Roman" w:eastAsia="Times New Roman" w:hAnsi="Times New Roman" w:cs="Times New Roman"/>
          <w:sz w:val="30"/>
          <w:szCs w:val="30"/>
        </w:rPr>
      </w:pPr>
      <w:ins w:id="779"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The program is very simple, it asks for grades of the student on individual assignments and prints the letter grade that the student is going to receive from the course. </w:t>
        </w:r>
      </w:ins>
    </w:p>
    <w:p>
      <w:pPr>
        <w:numPr>
          <w:ilvl w:val="0"/>
          <w:numId w:val="10"/>
        </w:numPr>
        <w:bidi w:val="0"/>
        <w:spacing w:before="384" w:after="0" w:line="332" w:lineRule="atLeast"/>
        <w:ind w:right="-200"/>
        <w:jc w:val="both"/>
        <w:rPr>
          <w:ins w:id="780" w:author="user" w:date="2022-12-19T00:00:00Z"/>
          <w:rFonts w:ascii="Times New Roman" w:eastAsia="Times New Roman" w:hAnsi="Times New Roman" w:cs="Times New Roman"/>
          <w:sz w:val="30"/>
          <w:szCs w:val="30"/>
        </w:rPr>
      </w:pPr>
      <w:ins w:id="78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The program has 3 files. </w:t>
        </w:r>
      </w:ins>
      <w:ins w:id="782" w:author="user" w:date="2022-12-19T00:00:00Z">
        <w:r>
          <w:rPr>
            <w:rFonts w:ascii="Times New Roman" w:eastAsia="Times New Roman" w:hAnsi="Times New Roman" w:cs="Times New Roman"/>
            <w:b w:val="0"/>
            <w:bCs w:val="0"/>
            <w:i w:val="0"/>
            <w:iCs w:val="0"/>
            <w:strike w:val="0"/>
            <w:color w:val="4A86E8"/>
            <w:spacing w:val="0"/>
            <w:sz w:val="30"/>
            <w:szCs w:val="30"/>
            <w:u w:val="none"/>
            <w:rtl w:val="0"/>
          </w:rPr>
          <w:t xml:space="preserve">main.cpp, GradeBook.cpp </w:t>
        </w:r>
      </w:ins>
      <w:ins w:id="783"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and</w:t>
        </w:r>
      </w:ins>
      <w:ins w:id="784" w:author="user" w:date="2022-12-19T00:00:00Z">
        <w:r>
          <w:rPr>
            <w:rFonts w:ascii="Times New Roman" w:eastAsia="Times New Roman" w:hAnsi="Times New Roman" w:cs="Times New Roman"/>
            <w:b w:val="0"/>
            <w:bCs w:val="0"/>
            <w:i w:val="0"/>
            <w:iCs w:val="0"/>
            <w:strike w:val="0"/>
            <w:color w:val="auto"/>
            <w:spacing w:val="0"/>
            <w:sz w:val="30"/>
            <w:szCs w:val="30"/>
            <w:u w:val="none"/>
            <w:rtl w:val="0"/>
          </w:rPr>
          <w:t xml:space="preserve"> </w:t>
        </w:r>
      </w:ins>
      <w:ins w:id="785" w:author="user" w:date="2022-12-19T00:00:00Z">
        <w:r>
          <w:rPr>
            <w:rFonts w:ascii="Times New Roman" w:eastAsia="Times New Roman" w:hAnsi="Times New Roman" w:cs="Times New Roman"/>
            <w:b w:val="0"/>
            <w:bCs w:val="0"/>
            <w:i w:val="0"/>
            <w:iCs w:val="0"/>
            <w:strike w:val="0"/>
            <w:color w:val="4A86E8"/>
            <w:spacing w:val="0"/>
            <w:sz w:val="30"/>
            <w:szCs w:val="30"/>
            <w:u w:val="none"/>
            <w:rtl w:val="0"/>
          </w:rPr>
          <w:t>GradeBook.h</w:t>
        </w:r>
      </w:ins>
    </w:p>
    <w:p>
      <w:pPr>
        <w:bidi w:val="0"/>
        <w:spacing w:before="0" w:after="0" w:line="509" w:lineRule="atLeast"/>
        <w:ind w:left="4911" w:right="-200" w:firstLine="0"/>
        <w:jc w:val="both"/>
        <w:outlineLvl w:val="9"/>
        <w:rPr>
          <w:ins w:id="786" w:author="user" w:date="2022-12-19T00:00:00Z"/>
          <w:rFonts w:ascii="Times New Roman" w:eastAsia="Times New Roman" w:hAnsi="Times New Roman" w:cs="Times New Roman"/>
          <w:sz w:val="46"/>
          <w:szCs w:val="46"/>
        </w:rPr>
      </w:pPr>
      <w:ins w:id="787" w:author="user" w:date="2022-12-19T00:00:00Z">
        <w:r>
          <w:rPr>
            <w:rFonts w:ascii="Arial" w:eastAsia="Arial" w:hAnsi="Arial" w:cs="Arial"/>
            <w:b w:val="0"/>
            <w:bCs w:val="0"/>
            <w:i w:val="0"/>
            <w:iCs w:val="0"/>
            <w:strike w:val="0"/>
            <w:color w:val="000000"/>
            <w:spacing w:val="0"/>
            <w:sz w:val="2"/>
            <w:szCs w:val="2"/>
            <w:u w:val="none"/>
            <w:rtl w:val="0"/>
          </w:rPr>
          <w:br w:type="page"/>
        </w:r>
      </w:ins>
      <w:ins w:id="788"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and cpp files.</w:t>
        </w:r>
      </w:ins>
    </w:p>
    <w:p>
      <w:pPr>
        <w:bidi w:val="0"/>
        <w:spacing w:before="280" w:after="0"/>
        <w:ind w:left="2800" w:right="-200" w:firstLine="0"/>
        <w:jc w:val="both"/>
        <w:outlineLvl w:val="9"/>
        <w:rPr>
          <w:del w:id="789" w:author="user" w:date="2022-12-19T00:00:00Z"/>
          <w:rFonts w:ascii="Fanwood" w:eastAsia="Fanwood" w:hAnsi="Fanwood" w:cs="Fanwood"/>
          <w:sz w:val="2"/>
          <w:szCs w:val="2"/>
        </w:rPr>
      </w:pPr>
      <w:ins w:id="790" w:author="user" w:date="2022-12-19T00:00:00Z">
        <w:r>
          <w:rPr>
            <w:rFonts w:ascii="Times New Roman" w:eastAsia="Times New Roman" w:hAnsi="Times New Roman" w:cs="Times New Roman"/>
            <w:b w:val="0"/>
            <w:bCs w:val="0"/>
            <w:i w:val="0"/>
            <w:iCs w:val="0"/>
            <w:strike w:val="0"/>
            <w:color w:val="434343"/>
            <w:spacing w:val="0"/>
            <w:sz w:val="32"/>
            <w:szCs w:val="32"/>
            <w:u w:val="none"/>
            <w:rtl w:val="0"/>
          </w:rPr>
          <w:t xml:space="preserve">Locate .h and .cpp files in the project folder and upload them just as we did with single main.cpp file. </w:t>
        </w:r>
      </w:ins>
      <w:ins w:id="791" w:author="user" w:date="2022-12-19T00:00:00Z">
        <w:r>
          <w:pict>
            <v:shape id="_x0000_s1282" type="#_x0000_t75" style="width:584.65pt;height:296.29pt;margin-top:31.78pt;margin-left:67.67pt;mso-position-horizontal-relative:page;position:absolute;z-index:-251486208">
              <v:imagedata r:id="rId266" o:title=""/>
              <w10:anchorlock/>
            </v:shape>
          </w:pict>
        </w:r>
      </w:ins>
      <w:del w:id="792" w:author="user" w:date="2022-12-19T00:00:00Z">
        <w:r>
          <w:pict>
            <v:shape id="_x0000_i1283" type="#_x0000_t75" style="width:47pt;height:14pt">
              <v:imagedata r:id="rId267" o:title=""/>
              <w10:anchorlock/>
            </v:shape>
          </w:pict>
        </w:r>
      </w:del>
      <w:del w:id="793"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794"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795" w:author="user" w:date="2022-12-19T00:00:00Z">
        <w:r>
          <w:rPr>
            <w:rFonts w:ascii="Fanwood" w:eastAsia="Fanwood" w:hAnsi="Fanwood" w:cs="Fanwood"/>
            <w:b w:val="0"/>
            <w:bCs w:val="0"/>
            <w:i w:val="0"/>
            <w:iCs w:val="0"/>
            <w:strike w:val="0"/>
            <w:color w:val="auto"/>
            <w:spacing w:val="896"/>
            <w:sz w:val="2"/>
            <w:szCs w:val="2"/>
            <w:u w:val="none"/>
            <w:rtl w:val="0"/>
          </w:rPr>
          <w:delText xml:space="preserve"> </w:delText>
        </w:r>
      </w:del>
      <w:del w:id="796" w:author="user" w:date="2022-12-19T00:00:00Z">
        <w:r>
          <w:pict>
            <v:shape id="_x0000_i1284" type="#_x0000_t75" style="width:38pt;height:18pt">
              <v:imagedata r:id="rId268" o:title=""/>
              <w10:anchorlock/>
            </v:shape>
          </w:pict>
        </w:r>
      </w:del>
      <w:del w:id="797"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798" w:author="user" w:date="2022-12-19T00:00:00Z">
        <w:r>
          <w:pict>
            <v:shape id="_x0000_i1285" type="#_x0000_t75" style="width:60pt;height:15pt">
              <v:imagedata r:id="rId269" o:title=""/>
              <w10:anchorlock/>
            </v:shape>
          </w:pict>
        </w:r>
      </w:del>
      <w:del w:id="799"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800" w:author="user" w:date="2022-12-19T00:00:00Z">
        <w:r>
          <w:pict>
            <v:shape id="_x0000_i1286" type="#_x0000_t75" style="width:29pt;height:18pt">
              <v:imagedata r:id="rId270" o:title=""/>
              <w10:anchorlock/>
            </v:shape>
          </w:pict>
        </w:r>
      </w:del>
      <w:del w:id="801" w:author="user" w:date="2022-12-19T00:00:00Z">
        <w:r>
          <w:pict>
            <v:shape id="_x0000_s1287" type="#_x0000_t75" style="width:15pt;height:6pt;margin-top:23pt;margin-left:256pt;mso-position-horizontal-relative:page;position:absolute;z-index:-251485184">
              <v:imagedata r:id="rId271" o:title=""/>
              <w10:anchorlock/>
            </v:shape>
          </w:pict>
        </w:r>
      </w:del>
      <w:del w:id="802" w:author="user" w:date="2022-12-19T00:00:00Z">
        <w:r>
          <w:pict>
            <v:shape id="_x0000_s1288" type="#_x0000_t75" style="width:7pt;height:12pt;margin-top:18pt;margin-left:278pt;mso-position-horizontal-relative:page;position:absolute;z-index:-251484160">
              <v:imagedata r:id="rId272" o:title=""/>
              <w10:anchorlock/>
            </v:shape>
          </w:pict>
        </w:r>
      </w:del>
    </w:p>
    <w:p>
      <w:pPr>
        <w:numPr>
          <w:ilvl w:val="0"/>
          <w:numId w:val="11"/>
        </w:numPr>
        <w:bidi w:val="0"/>
        <w:spacing w:before="35" w:after="0" w:line="384" w:lineRule="atLeast"/>
        <w:ind w:right="2862"/>
        <w:jc w:val="left"/>
        <w:rPr>
          <w:ins w:id="803" w:author="user" w:date="2022-12-19T00:00:00Z"/>
          <w:rFonts w:ascii="Times New Roman" w:eastAsia="Times New Roman" w:hAnsi="Times New Roman" w:cs="Times New Roman"/>
          <w:sz w:val="32"/>
          <w:szCs w:val="32"/>
        </w:rPr>
      </w:pPr>
    </w:p>
    <w:p>
      <w:pPr>
        <w:bidi w:val="0"/>
        <w:spacing w:before="0" w:after="0" w:line="509" w:lineRule="atLeast"/>
        <w:ind w:left="4911" w:right="-200" w:firstLine="0"/>
        <w:jc w:val="both"/>
        <w:outlineLvl w:val="9"/>
        <w:rPr>
          <w:ins w:id="804" w:author="user" w:date="2022-12-19T00:00:00Z"/>
          <w:rFonts w:ascii="Times New Roman" w:eastAsia="Times New Roman" w:hAnsi="Times New Roman" w:cs="Times New Roman"/>
          <w:sz w:val="46"/>
          <w:szCs w:val="46"/>
        </w:rPr>
      </w:pPr>
      <w:ins w:id="805" w:author="user" w:date="2022-12-19T00:00:00Z">
        <w:r>
          <w:rPr>
            <w:rFonts w:ascii="Arial" w:eastAsia="Arial" w:hAnsi="Arial" w:cs="Arial"/>
            <w:b w:val="0"/>
            <w:bCs w:val="0"/>
            <w:i w:val="0"/>
            <w:iCs w:val="0"/>
            <w:strike w:val="0"/>
            <w:color w:val="000000"/>
            <w:spacing w:val="0"/>
            <w:sz w:val="2"/>
            <w:szCs w:val="2"/>
            <w:u w:val="none"/>
            <w:rtl w:val="0"/>
          </w:rPr>
          <w:br w:type="page"/>
        </w:r>
      </w:ins>
      <w:ins w:id="806"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and cpp files.</w:t>
        </w:r>
      </w:ins>
    </w:p>
    <w:p>
      <w:pPr>
        <w:bidi w:val="0"/>
        <w:spacing w:before="143" w:after="0" w:line="288" w:lineRule="atLeast"/>
        <w:ind w:left="135" w:right="2883" w:firstLine="0"/>
        <w:jc w:val="left"/>
        <w:outlineLvl w:val="9"/>
        <w:rPr>
          <w:ins w:id="807" w:author="user" w:date="2022-12-19T00:00:00Z"/>
          <w:rFonts w:ascii="Times New Roman" w:eastAsia="Times New Roman" w:hAnsi="Times New Roman" w:cs="Times New Roman"/>
          <w:sz w:val="24"/>
          <w:szCs w:val="24"/>
        </w:rPr>
      </w:pPr>
      <w:ins w:id="808" w:author="user" w:date="2022-12-19T00:00:00Z">
        <w:r>
          <w:rPr>
            <w:rFonts w:ascii="Times New Roman" w:eastAsia="Times New Roman" w:hAnsi="Times New Roman" w:cs="Times New Roman"/>
            <w:b w:val="0"/>
            <w:bCs w:val="0"/>
            <w:i w:val="0"/>
            <w:iCs w:val="0"/>
            <w:strike w:val="0"/>
            <w:color w:val="434343"/>
            <w:spacing w:val="0"/>
            <w:sz w:val="24"/>
            <w:szCs w:val="24"/>
            <w:u w:val="none"/>
            <w:rtl w:val="0"/>
          </w:rPr>
          <w:t xml:space="preserve">Now, navigate to the command prompt again.  Run ‘ls’ command again, you should be able to see the files that you have uploaded. </w:t>
        </w:r>
      </w:ins>
    </w:p>
    <w:p>
      <w:pPr>
        <w:bidi w:val="0"/>
        <w:spacing w:before="480" w:after="0"/>
        <w:ind w:left="1000" w:right="-200" w:firstLine="0"/>
        <w:jc w:val="both"/>
        <w:outlineLvl w:val="9"/>
        <w:rPr>
          <w:del w:id="809" w:author="user" w:date="2022-12-19T00:00:00Z"/>
          <w:rFonts w:ascii="Fanwood" w:eastAsia="Fanwood" w:hAnsi="Fanwood" w:cs="Fanwood"/>
          <w:sz w:val="2"/>
          <w:szCs w:val="2"/>
        </w:rPr>
      </w:pPr>
      <w:ins w:id="810" w:author="user" w:date="2022-12-19T00:00:00Z">
        <w:r>
          <w:rPr>
            <w:rFonts w:ascii="Times New Roman" w:eastAsia="Times New Roman" w:hAnsi="Times New Roman" w:cs="Times New Roman"/>
            <w:b w:val="0"/>
            <w:bCs w:val="0"/>
            <w:i w:val="0"/>
            <w:iCs w:val="0"/>
            <w:strike w:val="0"/>
            <w:color w:val="434343"/>
            <w:spacing w:val="0"/>
            <w:sz w:val="24"/>
            <w:szCs w:val="24"/>
            <w:u w:val="none"/>
            <w:rtl w:val="0"/>
          </w:rPr>
          <w:t>Now run:</w:t>
        </w:r>
      </w:ins>
      <w:ins w:id="811" w:author="user" w:date="2022-12-19T00:00:00Z">
        <w:r>
          <w:rPr>
            <w:rFonts w:ascii="Times New Roman" w:eastAsia="Times New Roman" w:hAnsi="Times New Roman" w:cs="Times New Roman"/>
            <w:b w:val="0"/>
            <w:bCs w:val="0"/>
            <w:i w:val="0"/>
            <w:iCs w:val="0"/>
            <w:strike w:val="0"/>
            <w:color w:val="auto"/>
            <w:spacing w:val="0"/>
            <w:sz w:val="24"/>
            <w:szCs w:val="24"/>
            <w:u w:val="none"/>
            <w:rtl w:val="0"/>
          </w:rPr>
          <w:t xml:space="preserve"> </w:t>
        </w:r>
      </w:ins>
      <w:ins w:id="812" w:author="user" w:date="2022-12-19T00:00:00Z">
        <w:r>
          <w:rPr>
            <w:rFonts w:ascii="Times New Roman" w:eastAsia="Times New Roman" w:hAnsi="Times New Roman" w:cs="Times New Roman"/>
            <w:b w:val="0"/>
            <w:bCs w:val="0"/>
            <w:i w:val="0"/>
            <w:iCs w:val="0"/>
            <w:strike w:val="0"/>
            <w:color w:val="0097A7"/>
            <w:spacing w:val="0"/>
            <w:sz w:val="24"/>
            <w:szCs w:val="24"/>
            <w:u w:val="none"/>
            <w:rtl w:val="0"/>
          </w:rPr>
          <w:t xml:space="preserve">g++ main.cpp GradeBook.cpp -o my_second_program </w:t>
        </w:r>
      </w:ins>
      <w:ins w:id="813" w:author="user" w:date="2022-12-19T00:00:00Z">
        <w:r>
          <w:rPr>
            <w:rFonts w:ascii="Times New Roman" w:eastAsia="Times New Roman" w:hAnsi="Times New Roman" w:cs="Times New Roman"/>
            <w:b w:val="0"/>
            <w:bCs w:val="0"/>
            <w:i w:val="0"/>
            <w:iCs w:val="0"/>
            <w:strike w:val="0"/>
            <w:color w:val="434343"/>
            <w:spacing w:val="0"/>
            <w:sz w:val="24"/>
            <w:szCs w:val="24"/>
            <w:u w:val="none"/>
            <w:rtl w:val="0"/>
          </w:rPr>
          <w:t>to generate the binary of this program. As you might have guessed, when we are compiling a project with multiple cpp files, we simply type the names of all cpp files instead of a single one.  You might have also noticed that we don’t type the name of .h file. This is because .h files are internally linked with .cpp files and don’t need to be included in the command. But they need to be present in the same folder.</w:t>
        </w:r>
      </w:ins>
      <w:ins w:id="814" w:author="user" w:date="2022-12-19T00:00:00Z">
        <w:r>
          <w:pict>
            <v:shape id="_x0000_s1289" type="#_x0000_t75" style="width:602.73pt;height:122.01pt;margin-top:8.2pt;margin-left:58.63pt;mso-position-horizontal-relative:page;position:absolute;z-index:-251483136">
              <v:imagedata r:id="rId273" o:title=""/>
              <w10:anchorlock/>
            </v:shape>
          </w:pict>
        </w:r>
      </w:ins>
      <w:del w:id="815" w:author="user" w:date="2022-12-19T00:00:00Z">
        <w:r>
          <w:pict>
            <v:shape id="_x0000_i1290" type="#_x0000_t75" style="width:21pt;height:15pt">
              <v:imagedata r:id="rId274" o:title=""/>
              <w10:anchorlock/>
            </v:shape>
          </w:pict>
        </w:r>
      </w:del>
      <w:del w:id="816"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817"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818"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819"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820" w:author="user" w:date="2022-12-19T00:00:00Z">
        <w:r>
          <w:rPr>
            <w:rFonts w:ascii="Fanwood" w:eastAsia="Fanwood" w:hAnsi="Fanwood" w:cs="Fanwood"/>
            <w:b w:val="0"/>
            <w:bCs w:val="0"/>
            <w:i w:val="0"/>
            <w:iCs w:val="0"/>
            <w:strike w:val="0"/>
            <w:color w:val="auto"/>
            <w:spacing w:val="636"/>
            <w:sz w:val="2"/>
            <w:szCs w:val="2"/>
            <w:u w:val="none"/>
            <w:rtl w:val="0"/>
          </w:rPr>
          <w:delText xml:space="preserve"> </w:delText>
        </w:r>
      </w:del>
      <w:del w:id="821"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822" w:author="user" w:date="2022-12-19T00:00:00Z">
        <w:r>
          <w:pict>
            <v:shape id="_x0000_i1291" type="#_x0000_t75" style="width:35pt;height:18pt">
              <v:imagedata r:id="rId275" o:title=""/>
              <w10:anchorlock/>
            </v:shape>
          </w:pict>
        </w:r>
      </w:del>
      <w:del w:id="823"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824" w:author="user" w:date="2022-12-19T00:00:00Z">
        <w:r>
          <w:pict>
            <v:shape id="_x0000_s1292" type="#_x0000_t75" style="width:23pt;height:14pt;margin-top:25pt;margin-left:149pt;mso-position-horizontal-relative:page;position:absolute;z-index:-251482112">
              <v:imagedata r:id="rId276" o:title=""/>
              <w10:anchorlock/>
            </v:shape>
          </w:pict>
        </w:r>
      </w:del>
      <w:del w:id="825" w:author="user" w:date="2022-12-19T00:00:00Z">
        <w:r>
          <w:pict>
            <v:shape id="_x0000_s1293" type="#_x0000_t75" style="width:35pt;height:14pt;margin-top:25pt;margin-left:194pt;mso-position-horizontal-relative:page;position:absolute;z-index:-251481088">
              <v:imagedata r:id="rId277" o:title=""/>
              <w10:anchorlock/>
            </v:shape>
          </w:pict>
        </w:r>
      </w:del>
      <w:del w:id="826" w:author="user" w:date="2022-12-19T00:00:00Z">
        <w:r>
          <w:pict>
            <v:shape id="_x0000_s1294" type="#_x0000_t75" style="width:26pt;height:12pt;margin-top:26pt;margin-left:247pt;mso-position-horizontal-relative:page;position:absolute;z-index:-251480064">
              <v:imagedata r:id="rId278" o:title=""/>
              <w10:anchorlock/>
            </v:shape>
          </w:pict>
        </w:r>
      </w:del>
      <w:del w:id="827" w:author="user" w:date="2022-12-19T00:00:00Z">
        <w:r>
          <w:pict>
            <v:shape id="_x0000_s1295" type="#_x0000_t75" style="width:43pt;height:14pt;margin-top:25pt;margin-left:290pt;mso-position-horizontal-relative:page;position:absolute;z-index:-251479040">
              <v:imagedata r:id="rId279" o:title=""/>
              <w10:anchorlock/>
            </v:shape>
          </w:pict>
        </w:r>
      </w:del>
      <w:del w:id="828" w:author="user" w:date="2022-12-19T00:00:00Z">
        <w:r>
          <w:pict>
            <v:shape id="_x0000_s1296" type="#_x0000_t75" style="width:28pt;height:17pt;margin-top:21pt;margin-left:365pt;mso-position-horizontal-relative:page;position:absolute;z-index:-251478016">
              <v:imagedata r:id="rId280" o:title=""/>
              <w10:anchorlock/>
            </v:shape>
          </w:pict>
        </w:r>
      </w:del>
      <w:del w:id="829" w:author="user" w:date="2022-12-19T00:00:00Z">
        <w:r>
          <w:pict>
            <v:shape id="_x0000_s1297" type="#_x0000_t75" style="width:11pt;height:14pt;margin-top:22pt;margin-left:446pt;mso-position-horizontal-relative:page;position:absolute;z-index:-251476992">
              <v:imagedata r:id="rId281" o:title=""/>
              <w10:anchorlock/>
            </v:shape>
          </w:pict>
        </w:r>
      </w:del>
    </w:p>
    <w:p>
      <w:pPr>
        <w:bidi w:val="0"/>
        <w:spacing w:before="1990" w:after="0" w:line="287" w:lineRule="atLeast"/>
        <w:ind w:left="135" w:right="2527" w:firstLine="0"/>
        <w:jc w:val="left"/>
        <w:outlineLvl w:val="9"/>
        <w:rPr>
          <w:ins w:id="830" w:author="user" w:date="2022-12-19T00:00:00Z"/>
          <w:rFonts w:ascii="Times New Roman" w:eastAsia="Times New Roman" w:hAnsi="Times New Roman" w:cs="Times New Roman"/>
          <w:sz w:val="24"/>
          <w:szCs w:val="24"/>
        </w:rPr>
      </w:pPr>
      <w:del w:id="831"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832"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833"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del w:id="834"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835"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p>
    <w:p>
      <w:pPr>
        <w:bidi w:val="0"/>
        <w:spacing w:before="420" w:after="0"/>
        <w:ind w:left="960" w:right="-200" w:firstLine="0"/>
        <w:jc w:val="both"/>
        <w:outlineLvl w:val="9"/>
        <w:rPr>
          <w:del w:id="836" w:author="user" w:date="2022-12-19T00:00:00Z"/>
          <w:rFonts w:ascii="Fanwood" w:eastAsia="Fanwood" w:hAnsi="Fanwood" w:cs="Fanwood"/>
          <w:sz w:val="2"/>
          <w:szCs w:val="2"/>
        </w:rPr>
      </w:pPr>
      <w:ins w:id="837" w:author="user" w:date="2022-12-19T00:00:00Z">
        <w:r>
          <w:pict>
            <v:shape id="_x0000_i1298" type="#_x0000_t75" style="width:613.39pt;height:94.1pt">
              <v:imagedata r:id="rId282" o:title=""/>
              <w10:anchorlock/>
            </v:shape>
          </w:pict>
        </w:r>
      </w:ins>
      <w:del w:id="838" w:author="user" w:date="2022-12-19T00:00:00Z">
        <w:r>
          <w:pict>
            <v:shape id="_x0000_i1299" type="#_x0000_t75" style="width:51pt;height:26pt">
              <v:imagedata r:id="rId283" o:title=""/>
              <w10:anchorlock/>
            </v:shape>
          </w:pict>
        </w:r>
      </w:del>
      <w:del w:id="839" w:author="user" w:date="2022-12-19T00:00:00Z">
        <w:r>
          <w:rPr>
            <w:rFonts w:ascii="Fanwood" w:eastAsia="Fanwood" w:hAnsi="Fanwood" w:cs="Fanwood"/>
            <w:b w:val="0"/>
            <w:bCs w:val="0"/>
            <w:i w:val="0"/>
            <w:iCs w:val="0"/>
            <w:strike w:val="0"/>
            <w:color w:val="auto"/>
            <w:spacing w:val="476"/>
            <w:sz w:val="2"/>
            <w:szCs w:val="2"/>
            <w:u w:val="none"/>
            <w:rtl w:val="0"/>
          </w:rPr>
          <w:delText xml:space="preserve"> </w:delText>
        </w:r>
      </w:del>
      <w:del w:id="840" w:author="user" w:date="2022-12-19T00:00:00Z">
        <w:r>
          <w:pict>
            <v:shape id="_x0000_i1300" type="#_x0000_t75" style="width:102pt;height:22pt">
              <v:imagedata r:id="rId284" o:title=""/>
              <w10:anchorlock/>
            </v:shape>
          </w:pict>
        </w:r>
      </w:del>
      <w:del w:id="841"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842" w:author="user" w:date="2022-12-19T00:00:00Z">
        <w:r>
          <w:pict>
            <v:shape id="_x0000_s1301" type="#_x0000_t75" style="width:21pt;height:19pt;margin-top:21pt;margin-left:91pt;mso-position-horizontal-relative:page;position:absolute;z-index:-251475968">
              <v:imagedata r:id="rId285" o:title=""/>
              <w10:anchorlock/>
            </v:shape>
          </w:pict>
        </w:r>
      </w:del>
      <w:del w:id="843" w:author="user" w:date="2022-12-19T00:00:00Z">
        <w:r>
          <w:pict>
            <v:shape id="_x0000_s1302" type="#_x0000_t75" style="width:24pt;height:15pt;margin-top:22pt;margin-left:126pt;mso-position-horizontal-relative:page;position:absolute;z-index:-251474944">
              <v:imagedata r:id="rId286" o:title=""/>
              <w10:anchorlock/>
            </v:shape>
          </w:pict>
        </w:r>
      </w:del>
      <w:del w:id="844" w:author="user" w:date="2022-12-19T00:00:00Z">
        <w:r>
          <w:pict>
            <v:shape id="_x0000_s1303" type="#_x0000_t75" style="width:40pt;height:14pt;margin-top:22pt;margin-left:162pt;mso-position-horizontal-relative:page;position:absolute;z-index:-251473920">
              <v:imagedata r:id="rId287" o:title=""/>
              <w10:anchorlock/>
            </v:shape>
          </w:pict>
        </w:r>
      </w:del>
      <w:del w:id="845" w:author="user" w:date="2022-12-19T00:00:00Z">
        <w:r>
          <w:pict>
            <v:shape id="_x0000_s1304" type="#_x0000_t75" style="width:33pt;height:13pt;margin-top:22pt;margin-left:218pt;mso-position-horizontal-relative:page;position:absolute;z-index:-251472896">
              <v:imagedata r:id="rId288" o:title=""/>
              <w10:anchorlock/>
            </v:shape>
          </w:pict>
        </w:r>
      </w:del>
      <w:del w:id="846" w:author="user" w:date="2022-12-19T00:00:00Z">
        <w:r>
          <w:pict>
            <v:shape id="_x0000_s1305" type="#_x0000_t75" style="width:32pt;height:14pt;margin-top:22pt;margin-left:269pt;mso-position-horizontal-relative:page;position:absolute;z-index:-251471872">
              <v:imagedata r:id="rId289" o:title=""/>
              <w10:anchorlock/>
            </v:shape>
          </w:pict>
        </w:r>
      </w:del>
      <w:del w:id="847" w:author="user" w:date="2022-12-19T00:00:00Z">
        <w:r>
          <w:pict>
            <v:shape id="_x0000_s1306" type="#_x0000_t75" style="width:12pt;height:12pt;margin-top:24pt;margin-left:508pt;mso-position-horizontal-relative:page;position:absolute;z-index:-251470848">
              <v:imagedata r:id="rId290" o:title=""/>
              <w10:anchorlock/>
            </v:shape>
          </w:pict>
        </w:r>
      </w:del>
    </w:p>
    <w:p>
      <w:pPr>
        <w:bidi w:val="0"/>
        <w:spacing w:before="226" w:after="0"/>
        <w:ind w:left="0" w:right="-200" w:firstLine="0"/>
        <w:jc w:val="both"/>
        <w:outlineLvl w:val="9"/>
        <w:rPr>
          <w:ins w:id="848" w:author="user" w:date="2022-12-19T00:00:00Z"/>
        </w:rPr>
      </w:pPr>
      <w:del w:id="849"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p>
    <w:p>
      <w:pPr>
        <w:bidi w:val="0"/>
        <w:spacing w:before="0" w:after="0" w:line="509" w:lineRule="atLeast"/>
        <w:ind w:left="4911" w:right="-200" w:firstLine="0"/>
        <w:jc w:val="both"/>
        <w:outlineLvl w:val="9"/>
        <w:rPr>
          <w:ins w:id="850" w:author="user" w:date="2022-12-19T00:00:00Z"/>
          <w:rFonts w:ascii="Times New Roman" w:eastAsia="Times New Roman" w:hAnsi="Times New Roman" w:cs="Times New Roman"/>
          <w:sz w:val="46"/>
          <w:szCs w:val="46"/>
        </w:rPr>
      </w:pPr>
      <w:ins w:id="851"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and cpp files.</w:t>
        </w:r>
      </w:ins>
    </w:p>
    <w:p>
      <w:pPr>
        <w:bidi w:val="0"/>
        <w:spacing w:before="165" w:after="0" w:line="265" w:lineRule="atLeast"/>
        <w:ind w:left="135" w:right="-200" w:firstLine="0"/>
        <w:jc w:val="both"/>
        <w:outlineLvl w:val="9"/>
        <w:rPr>
          <w:ins w:id="852" w:author="user" w:date="2022-12-19T00:00:00Z"/>
          <w:rFonts w:ascii="Times New Roman" w:eastAsia="Times New Roman" w:hAnsi="Times New Roman" w:cs="Times New Roman"/>
          <w:sz w:val="24"/>
          <w:szCs w:val="24"/>
        </w:rPr>
      </w:pPr>
      <w:ins w:id="853" w:author="user" w:date="2022-12-19T00:00:00Z">
        <w:r>
          <w:rPr>
            <w:rFonts w:ascii="Times New Roman" w:eastAsia="Times New Roman" w:hAnsi="Times New Roman" w:cs="Times New Roman"/>
            <w:b w:val="0"/>
            <w:bCs w:val="0"/>
            <w:i w:val="0"/>
            <w:iCs w:val="0"/>
            <w:strike w:val="0"/>
            <w:color w:val="434343"/>
            <w:spacing w:val="0"/>
            <w:sz w:val="24"/>
            <w:szCs w:val="24"/>
            <w:u w:val="none"/>
            <w:rtl w:val="0"/>
          </w:rPr>
          <w:t xml:space="preserve">Now you simply run you new binary. </w:t>
        </w:r>
      </w:ins>
    </w:p>
    <w:p>
      <w:pPr>
        <w:bidi w:val="0"/>
        <w:spacing w:before="120" w:after="0"/>
        <w:ind w:left="3040" w:right="-200" w:firstLine="0"/>
        <w:jc w:val="both"/>
        <w:outlineLvl w:val="9"/>
        <w:rPr>
          <w:del w:id="854" w:author="user" w:date="2022-12-19T00:00:00Z"/>
          <w:rFonts w:ascii="Fanwood" w:eastAsia="Fanwood" w:hAnsi="Fanwood" w:cs="Fanwood"/>
          <w:sz w:val="2"/>
          <w:szCs w:val="2"/>
        </w:rPr>
      </w:pPr>
      <w:ins w:id="855" w:author="user" w:date="2022-12-19T00:00:00Z">
        <w:r>
          <w:pict>
            <v:shape id="_x0000_i1307" type="#_x0000_t75" style="width:606.77pt;height:286.88pt">
              <v:imagedata r:id="rId291" o:title=""/>
              <w10:anchorlock/>
            </v:shape>
          </w:pict>
        </w:r>
      </w:ins>
      <w:del w:id="856" w:author="user" w:date="2022-12-19T00:00:00Z">
        <w:r>
          <w:pict>
            <v:shape id="_x0000_i1308" type="#_x0000_t75" style="width:11pt;height:14pt">
              <v:imagedata r:id="rId292" o:title=""/>
              <w10:anchorlock/>
            </v:shape>
          </w:pict>
        </w:r>
      </w:del>
      <w:del w:id="857"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858" w:author="user" w:date="2022-12-19T00:00:00Z">
        <w:r>
          <w:pict>
            <v:shape id="_x0000_i1309" type="#_x0000_t75" style="width:5pt;height:9pt">
              <v:imagedata r:id="rId293" o:title=""/>
              <w10:anchorlock/>
            </v:shape>
          </w:pict>
        </w:r>
      </w:del>
      <w:del w:id="859"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860"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861" w:author="user" w:date="2022-12-19T00:00:00Z">
        <w:r>
          <w:pict>
            <v:shape id="_x0000_i1310" type="#_x0000_t75" style="width:7pt;height:9pt">
              <v:imagedata r:id="rId294" o:title=""/>
              <w10:anchorlock/>
            </v:shape>
          </w:pict>
        </w:r>
      </w:del>
      <w:del w:id="862"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863" w:author="user" w:date="2022-12-19T00:00:00Z">
        <w:r>
          <w:pict>
            <v:shape id="_x0000_i1311" type="#_x0000_t75" style="width:27pt;height:23pt">
              <v:imagedata r:id="rId295" o:title=""/>
              <w10:anchorlock/>
            </v:shape>
          </w:pict>
        </w:r>
      </w:del>
      <w:del w:id="864" w:author="user" w:date="2022-12-19T00:00:00Z">
        <w:r>
          <w:pict>
            <v:shape id="_x0000_s1312" type="#_x0000_t75" style="width:14pt;height:16pt;margin-top:9pt;margin-left:202pt;mso-position-horizontal-relative:page;position:absolute;z-index:-251469824">
              <v:imagedata r:id="rId296" o:title=""/>
              <w10:anchorlock/>
            </v:shape>
          </w:pict>
        </w:r>
      </w:del>
      <w:del w:id="865" w:author="user" w:date="2022-12-19T00:00:00Z">
        <w:r>
          <w:pict>
            <v:shape id="_x0000_s1313" type="#_x0000_t75" style="width:15pt;height:17pt;margin-top:9pt;margin-left:254pt;mso-position-horizontal-relative:page;position:absolute;z-index:-251468800">
              <v:imagedata r:id="rId297" o:title=""/>
              <w10:anchorlock/>
            </v:shape>
          </w:pict>
        </w:r>
      </w:del>
    </w:p>
    <w:p>
      <w:pPr>
        <w:bidi w:val="0"/>
        <w:spacing w:before="162" w:after="0"/>
        <w:ind w:left="66" w:right="-200" w:firstLine="0"/>
        <w:jc w:val="both"/>
        <w:outlineLvl w:val="9"/>
        <w:rPr>
          <w:ins w:id="866" w:author="user" w:date="2022-12-19T00:00:00Z"/>
        </w:rPr>
      </w:pPr>
      <w:del w:id="867" w:author="user" w:date="2022-12-19T00:00:00Z">
        <w:r>
          <w:rPr>
            <w:rFonts w:ascii="Fanwood" w:eastAsia="Fanwood" w:hAnsi="Fanwood" w:cs="Fanwood"/>
            <w:b w:val="0"/>
            <w:bCs w:val="0"/>
            <w:i w:val="0"/>
            <w:iCs w:val="0"/>
            <w:strike w:val="0"/>
            <w:color w:val="auto"/>
            <w:spacing w:val="596"/>
            <w:sz w:val="2"/>
            <w:szCs w:val="2"/>
            <w:u w:val="none"/>
            <w:rtl w:val="0"/>
          </w:rPr>
          <w:delText xml:space="preserve"> </w:delText>
        </w:r>
      </w:del>
      <w:del w:id="868"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p>
    <w:p>
      <w:pPr>
        <w:bidi w:val="0"/>
        <w:spacing w:before="0" w:after="0" w:line="509" w:lineRule="atLeast"/>
        <w:ind w:left="4911" w:right="-200" w:firstLine="0"/>
        <w:jc w:val="both"/>
        <w:outlineLvl w:val="9"/>
        <w:rPr>
          <w:ins w:id="869" w:author="user" w:date="2022-12-19T00:00:00Z"/>
          <w:rFonts w:ascii="Times New Roman" w:eastAsia="Times New Roman" w:hAnsi="Times New Roman" w:cs="Times New Roman"/>
          <w:sz w:val="46"/>
          <w:szCs w:val="46"/>
        </w:rPr>
      </w:pPr>
      <w:ins w:id="870"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and cpp files.</w:t>
        </w:r>
      </w:ins>
    </w:p>
    <w:p>
      <w:pPr>
        <w:numPr>
          <w:ilvl w:val="0"/>
          <w:numId w:val="12"/>
        </w:numPr>
        <w:bidi w:val="0"/>
        <w:spacing w:before="239" w:after="0" w:line="360" w:lineRule="atLeast"/>
        <w:ind w:right="2851"/>
        <w:jc w:val="left"/>
        <w:rPr>
          <w:ins w:id="871" w:author="user" w:date="2022-12-19T00:00:00Z"/>
          <w:rFonts w:ascii="Times New Roman" w:eastAsia="Times New Roman" w:hAnsi="Times New Roman" w:cs="Times New Roman"/>
          <w:sz w:val="30"/>
          <w:szCs w:val="30"/>
        </w:rPr>
      </w:pPr>
      <w:ins w:id="872"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That’s it. If you reached this point. You are ready to test your code on the server before submitting it. </w:t>
        </w:r>
      </w:ins>
    </w:p>
    <w:p>
      <w:pPr>
        <w:numPr>
          <w:ilvl w:val="0"/>
          <w:numId w:val="12"/>
        </w:numPr>
        <w:bidi w:val="0"/>
        <w:spacing w:before="356" w:after="0" w:line="360" w:lineRule="atLeast"/>
        <w:ind w:right="3206"/>
        <w:jc w:val="left"/>
        <w:rPr>
          <w:ins w:id="873" w:author="user" w:date="2022-12-19T00:00:00Z"/>
          <w:rFonts w:ascii="Times New Roman" w:eastAsia="Times New Roman" w:hAnsi="Times New Roman" w:cs="Times New Roman"/>
          <w:sz w:val="30"/>
          <w:szCs w:val="30"/>
        </w:rPr>
      </w:pPr>
      <w:ins w:id="874"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Always make sure that you test your code on the server before you submit it</w:t>
        </w:r>
      </w:ins>
    </w:p>
    <w:p>
      <w:pPr>
        <w:numPr>
          <w:ilvl w:val="0"/>
          <w:numId w:val="12"/>
        </w:numPr>
        <w:bidi w:val="0"/>
        <w:spacing w:before="384" w:after="0" w:line="332" w:lineRule="atLeast"/>
        <w:ind w:right="-200"/>
        <w:jc w:val="both"/>
        <w:rPr>
          <w:ins w:id="875" w:author="user" w:date="2022-12-19T00:00:00Z"/>
          <w:rFonts w:ascii="Times New Roman" w:eastAsia="Times New Roman" w:hAnsi="Times New Roman" w:cs="Times New Roman"/>
          <w:sz w:val="30"/>
          <w:szCs w:val="30"/>
        </w:rPr>
      </w:pPr>
      <w:ins w:id="876"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Always make sure that you are </w:t>
        </w:r>
      </w:ins>
      <w:ins w:id="877" w:author="user" w:date="2022-12-19T00:00:00Z">
        <w:r>
          <w:rPr>
            <w:rFonts w:ascii="Times New Roman" w:eastAsia="Times New Roman" w:hAnsi="Times New Roman" w:cs="Times New Roman"/>
            <w:b w:val="0"/>
            <w:bCs w:val="0"/>
            <w:i w:val="0"/>
            <w:iCs w:val="0"/>
            <w:strike w:val="0"/>
            <w:color w:val="980000"/>
            <w:spacing w:val="0"/>
            <w:sz w:val="30"/>
            <w:szCs w:val="30"/>
            <w:u w:val="none"/>
            <w:rtl w:val="0"/>
          </w:rPr>
          <w:t>ONLY</w:t>
        </w:r>
      </w:ins>
      <w:ins w:id="878" w:author="user" w:date="2022-12-19T00:00:00Z">
        <w:r>
          <w:rPr>
            <w:rFonts w:ascii="Times New Roman" w:eastAsia="Times New Roman" w:hAnsi="Times New Roman" w:cs="Times New Roman"/>
            <w:b w:val="0"/>
            <w:bCs w:val="0"/>
            <w:i w:val="0"/>
            <w:iCs w:val="0"/>
            <w:strike w:val="0"/>
            <w:color w:val="auto"/>
            <w:spacing w:val="0"/>
            <w:sz w:val="30"/>
            <w:szCs w:val="30"/>
            <w:u w:val="none"/>
            <w:rtl w:val="0"/>
          </w:rPr>
          <w:t xml:space="preserve"> </w:t>
        </w:r>
      </w:ins>
      <w:ins w:id="879"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using ‘g++’ compiler.</w:t>
        </w:r>
      </w:ins>
    </w:p>
    <w:p>
      <w:pPr>
        <w:numPr>
          <w:ilvl w:val="0"/>
          <w:numId w:val="12"/>
        </w:numPr>
        <w:bidi w:val="0"/>
        <w:spacing w:before="356" w:after="0" w:line="360" w:lineRule="atLeast"/>
        <w:ind w:right="2572"/>
        <w:jc w:val="left"/>
        <w:rPr>
          <w:ins w:id="880" w:author="user" w:date="2022-12-19T00:00:00Z"/>
          <w:rFonts w:ascii="Times New Roman" w:eastAsia="Times New Roman" w:hAnsi="Times New Roman" w:cs="Times New Roman"/>
          <w:sz w:val="30"/>
          <w:szCs w:val="30"/>
        </w:rPr>
      </w:pPr>
      <w:ins w:id="88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Uploading you code to the server is not same as submitting it. Your code on the server is seen by you and only you. You still need to upload your code to the Moodle. And that is what we will use for grading. </w:t>
        </w:r>
      </w:ins>
    </w:p>
    <w:p>
      <w:pPr>
        <w:numPr>
          <w:ilvl w:val="0"/>
          <w:numId w:val="12"/>
        </w:numPr>
        <w:bidi w:val="0"/>
        <w:spacing w:before="356" w:after="0" w:line="360" w:lineRule="atLeast"/>
        <w:ind w:right="2508"/>
        <w:jc w:val="left"/>
        <w:rPr>
          <w:ins w:id="882" w:author="user" w:date="2022-12-19T00:00:00Z"/>
          <w:rFonts w:ascii="Times New Roman" w:eastAsia="Times New Roman" w:hAnsi="Times New Roman" w:cs="Times New Roman"/>
          <w:sz w:val="30"/>
          <w:szCs w:val="30"/>
        </w:rPr>
      </w:pPr>
      <w:ins w:id="883"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Next I will discuss an extra trick that might make your life a bit easier. It is called Makefile. </w:t>
        </w:r>
      </w:ins>
    </w:p>
    <w:p>
      <w:pPr>
        <w:rPr>
          <w:ins w:id="884" w:author="user" w:date="2022-12-19T00:00:00Z"/>
        </w:rPr>
        <w:sectPr>
          <w:headerReference w:type="default" r:id="rId298"/>
          <w:footerReference w:type="default" r:id="rId299"/>
          <w:pgSz w:w="14400" w:h="8100"/>
          <w:pgMar w:top="844" w:right="1066" w:bottom="480" w:left="1066" w:header="220" w:footer="708"/>
          <w:cols w:space="708"/>
          <w:titlePg w:val="0"/>
        </w:sectPr>
      </w:pPr>
    </w:p>
    <w:p>
      <w:pPr>
        <w:numPr>
          <w:ilvl w:val="0"/>
          <w:numId w:val="13"/>
        </w:numPr>
        <w:bidi w:val="0"/>
        <w:spacing w:before="203" w:after="0" w:line="360" w:lineRule="atLeast"/>
        <w:ind w:right="3165"/>
        <w:jc w:val="left"/>
        <w:rPr>
          <w:ins w:id="890" w:author="user" w:date="2022-12-19T00:00:00Z"/>
          <w:rFonts w:ascii="Times New Roman" w:eastAsia="Times New Roman" w:hAnsi="Times New Roman" w:cs="Times New Roman"/>
          <w:sz w:val="30"/>
          <w:szCs w:val="30"/>
        </w:rPr>
      </w:pPr>
      <w:ins w:id="89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On almost all of your assignments for CS201 course, you will be required to check the program that you are submitting for memory leaks.</w:t>
        </w:r>
      </w:ins>
    </w:p>
    <w:p>
      <w:pPr>
        <w:numPr>
          <w:ilvl w:val="0"/>
          <w:numId w:val="13"/>
        </w:numPr>
        <w:bidi w:val="0"/>
        <w:spacing w:before="384" w:after="0" w:line="332" w:lineRule="atLeast"/>
        <w:ind w:right="-200"/>
        <w:jc w:val="both"/>
        <w:rPr>
          <w:ins w:id="892" w:author="user" w:date="2022-12-19T00:00:00Z"/>
          <w:rFonts w:ascii="Times New Roman" w:eastAsia="Times New Roman" w:hAnsi="Times New Roman" w:cs="Times New Roman"/>
          <w:sz w:val="30"/>
          <w:szCs w:val="30"/>
        </w:rPr>
      </w:pPr>
      <w:ins w:id="893"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You can use an extension called Valgrind</w:t>
        </w:r>
      </w:ins>
    </w:p>
    <w:p>
      <w:pPr>
        <w:numPr>
          <w:ilvl w:val="0"/>
          <w:numId w:val="13"/>
        </w:numPr>
        <w:bidi w:val="0"/>
        <w:spacing w:before="356" w:after="0" w:line="360" w:lineRule="atLeast"/>
        <w:ind w:right="3666"/>
        <w:jc w:val="left"/>
        <w:rPr>
          <w:ins w:id="894" w:author="user" w:date="2022-12-19T00:00:00Z"/>
          <w:rFonts w:ascii="Times New Roman" w:eastAsia="Times New Roman" w:hAnsi="Times New Roman" w:cs="Times New Roman"/>
          <w:sz w:val="30"/>
          <w:szCs w:val="30"/>
        </w:rPr>
      </w:pPr>
      <w:ins w:id="895"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You can either install it on your computer on choose to use the server to check your code for leaks</w:t>
        </w:r>
      </w:ins>
    </w:p>
    <w:p>
      <w:pPr>
        <w:numPr>
          <w:ilvl w:val="0"/>
          <w:numId w:val="13"/>
        </w:numPr>
        <w:bidi w:val="0"/>
        <w:spacing w:before="356" w:after="0" w:line="360" w:lineRule="atLeast"/>
        <w:ind w:right="3806"/>
        <w:jc w:val="left"/>
        <w:rPr>
          <w:ins w:id="896" w:author="user" w:date="2022-12-19T00:00:00Z"/>
          <w:rFonts w:ascii="Times New Roman" w:eastAsia="Times New Roman" w:hAnsi="Times New Roman" w:cs="Times New Roman"/>
          <w:sz w:val="30"/>
          <w:szCs w:val="30"/>
        </w:rPr>
      </w:pPr>
      <w:ins w:id="897"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Here we will see how to check for memory leaks on the server using Valgrind</w:t>
        </w:r>
      </w:ins>
    </w:p>
    <w:p>
      <w:pPr>
        <w:numPr>
          <w:ilvl w:val="0"/>
          <w:numId w:val="14"/>
        </w:numPr>
        <w:bidi w:val="0"/>
        <w:spacing w:before="202" w:after="0" w:line="360" w:lineRule="atLeast"/>
        <w:ind w:right="3452"/>
        <w:jc w:val="left"/>
        <w:rPr>
          <w:ins w:id="898" w:author="user" w:date="2022-12-19T00:00:00Z"/>
          <w:rFonts w:ascii="Times New Roman" w:eastAsia="Times New Roman" w:hAnsi="Times New Roman" w:cs="Times New Roman"/>
          <w:sz w:val="30"/>
          <w:szCs w:val="30"/>
        </w:rPr>
      </w:pPr>
      <w:ins w:id="899"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Assume we have a program that is composed of files named: </w:t>
        </w:r>
      </w:ins>
      <w:ins w:id="900" w:author="user" w:date="2022-12-19T00:00:00Z">
        <w:r>
          <w:rPr>
            <w:rFonts w:ascii="Times New Roman" w:eastAsia="Times New Roman" w:hAnsi="Times New Roman" w:cs="Times New Roman"/>
            <w:b w:val="0"/>
            <w:bCs w:val="0"/>
            <w:i w:val="0"/>
            <w:iCs w:val="0"/>
            <w:strike w:val="0"/>
            <w:color w:val="1155CC"/>
            <w:spacing w:val="0"/>
            <w:sz w:val="30"/>
            <w:szCs w:val="30"/>
            <w:u w:val="none"/>
            <w:rtl w:val="0"/>
          </w:rPr>
          <w:t>Cabinet.h, Chemical.h, LabOrganizer.h, Chemical.cpp, Cabinet.cpp, LabOrganizer.cpp</w:t>
        </w:r>
      </w:ins>
      <w:ins w:id="90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 and </w:t>
        </w:r>
      </w:ins>
      <w:ins w:id="902" w:author="user" w:date="2022-12-19T00:00:00Z">
        <w:r>
          <w:rPr>
            <w:rFonts w:ascii="Times New Roman" w:eastAsia="Times New Roman" w:hAnsi="Times New Roman" w:cs="Times New Roman"/>
            <w:b w:val="0"/>
            <w:bCs w:val="0"/>
            <w:i w:val="0"/>
            <w:iCs w:val="0"/>
            <w:strike w:val="0"/>
            <w:color w:val="1155CC"/>
            <w:spacing w:val="0"/>
            <w:sz w:val="30"/>
            <w:szCs w:val="30"/>
            <w:u w:val="none"/>
            <w:rtl w:val="0"/>
          </w:rPr>
          <w:t xml:space="preserve">main.cpp </w:t>
        </w:r>
      </w:ins>
    </w:p>
    <w:p>
      <w:pPr>
        <w:numPr>
          <w:ilvl w:val="0"/>
          <w:numId w:val="14"/>
        </w:numPr>
        <w:bidi w:val="0"/>
        <w:spacing w:before="356" w:after="0" w:line="360" w:lineRule="atLeast"/>
        <w:ind w:right="4364"/>
        <w:jc w:val="left"/>
        <w:rPr>
          <w:ins w:id="903" w:author="user" w:date="2022-12-19T00:00:00Z"/>
          <w:rFonts w:ascii="Times New Roman" w:eastAsia="Times New Roman" w:hAnsi="Times New Roman" w:cs="Times New Roman"/>
          <w:sz w:val="30"/>
          <w:szCs w:val="30"/>
        </w:rPr>
      </w:pPr>
      <w:ins w:id="904"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Let us check this program for memory leaks on the server using Valgrind</w:t>
        </w:r>
      </w:ins>
    </w:p>
    <w:p>
      <w:pPr>
        <w:numPr>
          <w:ilvl w:val="0"/>
          <w:numId w:val="14"/>
        </w:numPr>
        <w:bidi w:val="0"/>
        <w:spacing w:before="0" w:after="0" w:line="360" w:lineRule="atLeast"/>
        <w:ind w:right="3414"/>
        <w:jc w:val="left"/>
        <w:rPr>
          <w:ins w:id="905" w:author="user" w:date="2022-12-19T00:00:00Z"/>
          <w:rFonts w:ascii="Times New Roman" w:eastAsia="Times New Roman" w:hAnsi="Times New Roman" w:cs="Times New Roman"/>
          <w:sz w:val="30"/>
          <w:szCs w:val="30"/>
        </w:rPr>
      </w:pPr>
      <w:ins w:id="906"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We run the command </w:t>
        </w:r>
      </w:ins>
      <w:ins w:id="907" w:author="user" w:date="2022-12-19T00:00:00Z">
        <w:r>
          <w:rPr>
            <w:rFonts w:ascii="Times New Roman" w:eastAsia="Times New Roman" w:hAnsi="Times New Roman" w:cs="Times New Roman"/>
            <w:b w:val="0"/>
            <w:bCs w:val="0"/>
            <w:i w:val="0"/>
            <w:iCs w:val="0"/>
            <w:strike w:val="0"/>
            <w:color w:val="1155CC"/>
            <w:spacing w:val="0"/>
            <w:sz w:val="30"/>
            <w:szCs w:val="30"/>
            <w:u w:val="none"/>
            <w:rtl w:val="0"/>
          </w:rPr>
          <w:t xml:space="preserve">g++ Cabinet.cpp Chemical.cpp LabOrganizer.cpp main.cpp -g -o my_program </w:t>
        </w:r>
      </w:ins>
      <w:ins w:id="908"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to compile the program</w:t>
        </w:r>
      </w:ins>
    </w:p>
    <w:p>
      <w:pPr>
        <w:bidi w:val="0"/>
        <w:spacing w:before="340" w:after="0"/>
        <w:ind w:left="1360" w:right="-200" w:firstLine="0"/>
        <w:jc w:val="both"/>
        <w:outlineLvl w:val="9"/>
        <w:rPr>
          <w:del w:id="909" w:author="user" w:date="2022-12-19T00:00:00Z"/>
          <w:rFonts w:ascii="Fanwood" w:eastAsia="Fanwood" w:hAnsi="Fanwood" w:cs="Fanwood"/>
          <w:sz w:val="2"/>
          <w:szCs w:val="2"/>
        </w:rPr>
      </w:pPr>
      <w:ins w:id="910"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Here, we use the additional -g command to enable the debug mode which in turn will provide us with more control over the binary. This command is not compulsory but it is nice to include.</w:t>
        </w:r>
      </w:ins>
      <w:ins w:id="911" w:author="user" w:date="2022-12-19T00:00:00Z">
        <w:r>
          <w:pict>
            <v:shape id="_x0000_s1314" type="#_x0000_t75" style="width:696.02pt;height:103.65pt;margin-top:9.39pt;margin-left:48.8pt;mso-position-horizontal-relative:page;position:absolute;z-index:-251467776">
              <v:imagedata r:id="rId300" o:title=""/>
              <w10:anchorlock/>
            </v:shape>
          </w:pict>
        </w:r>
      </w:ins>
      <w:del w:id="912" w:author="user" w:date="2022-12-19T00:00:00Z">
        <w:r>
          <w:pict>
            <v:shape id="_x0000_i1315" type="#_x0000_t75" style="width:22pt;height:20pt">
              <v:imagedata r:id="rId301" o:title=""/>
              <w10:anchorlock/>
            </v:shape>
          </w:pict>
        </w:r>
      </w:del>
      <w:del w:id="913"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914"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915" w:author="user" w:date="2022-12-19T00:00:00Z">
        <w:r>
          <w:pict>
            <v:shape id="_x0000_i1316" type="#_x0000_t75" style="width:20pt;height:18pt">
              <v:imagedata r:id="rId302" o:title=""/>
              <w10:anchorlock/>
            </v:shape>
          </w:pict>
        </w:r>
      </w:del>
      <w:del w:id="916" w:author="user" w:date="2022-12-19T00:00:00Z">
        <w:r>
          <w:rPr>
            <w:rFonts w:ascii="Fanwood" w:eastAsia="Fanwood" w:hAnsi="Fanwood" w:cs="Fanwood"/>
            <w:b w:val="0"/>
            <w:bCs w:val="0"/>
            <w:i w:val="0"/>
            <w:iCs w:val="0"/>
            <w:strike w:val="0"/>
            <w:color w:val="auto"/>
            <w:spacing w:val="516"/>
            <w:sz w:val="2"/>
            <w:szCs w:val="2"/>
            <w:u w:val="none"/>
            <w:rtl w:val="0"/>
          </w:rPr>
          <w:delText xml:space="preserve"> </w:delText>
        </w:r>
      </w:del>
      <w:del w:id="917"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918" w:author="user" w:date="2022-12-19T00:00:00Z">
        <w:r>
          <w:pict>
            <v:shape id="_x0000_s1317" type="#_x0000_t75" style="width:40pt;height:12pt;margin-top:14pt;margin-left:92pt;mso-position-horizontal-relative:page;position:absolute;z-index:-251466752">
              <v:imagedata r:id="rId303" o:title=""/>
              <w10:anchorlock/>
            </v:shape>
          </w:pict>
        </w:r>
      </w:del>
      <w:del w:id="919" w:author="user" w:date="2022-12-19T00:00:00Z">
        <w:r>
          <w:pict>
            <v:shape id="_x0000_s1318" type="#_x0000_t75" style="width:28pt;height:16pt;margin-top:18pt;margin-left:162pt;mso-position-horizontal-relative:page;position:absolute;z-index:-251465728">
              <v:imagedata r:id="rId304" o:title=""/>
              <w10:anchorlock/>
            </v:shape>
          </w:pict>
        </w:r>
      </w:del>
      <w:del w:id="920" w:author="user" w:date="2022-12-19T00:00:00Z">
        <w:r>
          <w:pict>
            <v:shape id="_x0000_s1319" type="#_x0000_t75" style="width:19pt;height:8pt;margin-top:19pt;margin-left:229pt;mso-position-horizontal-relative:page;position:absolute;z-index:-251464704">
              <v:imagedata r:id="rId305" o:title=""/>
              <w10:anchorlock/>
            </v:shape>
          </w:pict>
        </w:r>
      </w:del>
      <w:del w:id="921" w:author="user" w:date="2022-12-19T00:00:00Z">
        <w:r>
          <w:pict>
            <v:shape id="_x0000_s1320" type="#_x0000_t75" style="width:14pt;height:7pt;margin-top:19pt;margin-left:307pt;mso-position-horizontal-relative:page;position:absolute;z-index:-251463680">
              <v:imagedata r:id="rId306" o:title=""/>
              <w10:anchorlock/>
            </v:shape>
          </w:pict>
        </w:r>
      </w:del>
      <w:del w:id="922" w:author="user" w:date="2022-12-19T00:00:00Z">
        <w:r>
          <w:pict>
            <v:shape id="_x0000_s1321" type="#_x0000_t75" style="width:10pt;height:13pt;margin-top:13pt;margin-left:325pt;mso-position-horizontal-relative:page;position:absolute;z-index:-251462656">
              <v:imagedata r:id="rId307" o:title=""/>
              <w10:anchorlock/>
            </v:shape>
          </w:pict>
        </w:r>
      </w:del>
    </w:p>
    <w:p>
      <w:pPr>
        <w:numPr>
          <w:ilvl w:val="1"/>
          <w:numId w:val="14"/>
        </w:numPr>
        <w:bidi w:val="0"/>
        <w:spacing w:before="1625" w:after="0" w:line="360" w:lineRule="atLeast"/>
        <w:ind w:right="3577"/>
        <w:jc w:val="left"/>
        <w:rPr>
          <w:ins w:id="923" w:author="user" w:date="2022-12-19T00:00:00Z"/>
          <w:rFonts w:ascii="Times New Roman" w:eastAsia="Times New Roman" w:hAnsi="Times New Roman" w:cs="Times New Roman"/>
          <w:sz w:val="30"/>
          <w:szCs w:val="30"/>
        </w:rPr>
      </w:pPr>
      <w:del w:id="924" w:author="user" w:date="2022-12-19T00:00:00Z">
        <w:r>
          <w:rPr>
            <w:rFonts w:ascii="Fanwood" w:eastAsia="Fanwood" w:hAnsi="Fanwood" w:cs="Fanwood"/>
            <w:b w:val="0"/>
            <w:bCs w:val="0"/>
            <w:i w:val="0"/>
            <w:iCs w:val="0"/>
            <w:strike w:val="0"/>
            <w:color w:val="auto"/>
            <w:spacing w:val="616"/>
            <w:sz w:val="2"/>
            <w:szCs w:val="2"/>
            <w:u w:val="none"/>
            <w:rtl w:val="0"/>
          </w:rPr>
          <w:delText xml:space="preserve"> </w:delText>
        </w:r>
      </w:del>
    </w:p>
    <w:p>
      <w:pPr>
        <w:numPr>
          <w:ilvl w:val="0"/>
          <w:numId w:val="15"/>
        </w:numPr>
        <w:bidi w:val="0"/>
        <w:spacing w:before="202" w:after="0" w:line="360" w:lineRule="atLeast"/>
        <w:ind w:right="4976"/>
        <w:jc w:val="left"/>
        <w:rPr>
          <w:ins w:id="925" w:author="user" w:date="2022-12-19T00:00:00Z"/>
          <w:rFonts w:ascii="Times New Roman" w:eastAsia="Times New Roman" w:hAnsi="Times New Roman" w:cs="Times New Roman"/>
          <w:sz w:val="30"/>
          <w:szCs w:val="30"/>
        </w:rPr>
      </w:pPr>
      <w:ins w:id="926"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Once we compiled the binary, we use the command </w:t>
        </w:r>
      </w:ins>
      <w:ins w:id="927" w:author="user" w:date="2022-12-19T00:00:00Z">
        <w:r>
          <w:rPr>
            <w:rFonts w:ascii="Times New Roman" w:eastAsia="Times New Roman" w:hAnsi="Times New Roman" w:cs="Times New Roman"/>
            <w:b w:val="0"/>
            <w:bCs w:val="0"/>
            <w:i w:val="0"/>
            <w:iCs w:val="0"/>
            <w:strike w:val="0"/>
            <w:color w:val="1155CC"/>
            <w:spacing w:val="0"/>
            <w:sz w:val="30"/>
            <w:szCs w:val="30"/>
            <w:u w:val="none"/>
            <w:rtl w:val="0"/>
          </w:rPr>
          <w:t>valgrind --tool=memcheck --leak-check=yes ./my_program</w:t>
        </w:r>
      </w:ins>
    </w:p>
    <w:p>
      <w:pPr>
        <w:bidi w:val="0"/>
        <w:spacing w:before="340" w:after="0"/>
        <w:ind w:left="1180" w:right="-200" w:firstLine="0"/>
        <w:jc w:val="both"/>
        <w:outlineLvl w:val="9"/>
        <w:rPr>
          <w:del w:id="928" w:author="user" w:date="2022-12-19T00:00:00Z"/>
          <w:rFonts w:ascii="Fanwood" w:eastAsia="Fanwood" w:hAnsi="Fanwood" w:cs="Fanwood"/>
          <w:sz w:val="2"/>
          <w:szCs w:val="2"/>
        </w:rPr>
      </w:pPr>
      <w:ins w:id="929" w:author="user" w:date="2022-12-19T00:00:00Z">
        <w:r>
          <w:pict>
            <v:shape id="_x0000_s1322" type="#_x0000_t75" style="width:696pt;height:61.71pt;margin-top:133.41pt;margin-left:12pt;mso-position-horizontal-relative:page;position:absolute;z-index:251854848">
              <v:imagedata r:id="rId308" o:title=""/>
              <w10:anchorlock/>
            </v:shape>
          </w:pict>
        </w:r>
      </w:ins>
      <w:del w:id="930" w:author="user" w:date="2022-12-19T00:00:00Z">
        <w:r>
          <w:pict>
            <v:shape id="_x0000_i1323" type="#_x0000_t75" style="width:33pt;height:21pt">
              <v:imagedata r:id="rId309" o:title=""/>
              <w10:anchorlock/>
            </v:shape>
          </w:pict>
        </w:r>
      </w:del>
      <w:del w:id="931"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932"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933"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934" w:author="user" w:date="2022-12-19T00:00:00Z">
        <w:r>
          <w:pict>
            <v:shape id="_x0000_i1324" type="#_x0000_t75" style="width:142pt;height:60pt">
              <v:imagedata r:id="rId310" o:title=""/>
              <w10:anchorlock/>
            </v:shape>
          </w:pict>
        </w:r>
      </w:del>
      <w:del w:id="935" w:author="user" w:date="2022-12-19T00:00:00Z">
        <w:r>
          <w:pict>
            <v:shape id="_x0000_s1325" type="#_x0000_t75" style="width:26pt;height:16pt;margin-top:54pt;margin-left:97pt;mso-position-horizontal-relative:page;position:absolute;z-index:-251460608">
              <v:imagedata r:id="rId311" o:title=""/>
              <w10:anchorlock/>
            </v:shape>
          </w:pict>
        </w:r>
      </w:del>
      <w:del w:id="936" w:author="user" w:date="2022-12-19T00:00:00Z">
        <w:r>
          <w:pict>
            <v:shape id="_x0000_s1326" type="#_x0000_t75" style="width:127pt;height:61pt;margin-top:10pt;margin-left:193pt;mso-position-horizontal-relative:page;position:absolute;z-index:-251459584">
              <v:imagedata r:id="rId312" o:title=""/>
              <w10:anchorlock/>
            </v:shape>
          </w:pict>
        </w:r>
      </w:del>
      <w:del w:id="937" w:author="user" w:date="2022-12-19T00:00:00Z">
        <w:r>
          <w:pict>
            <v:shape id="_x0000_s1327" type="#_x0000_t75" style="width:60pt;height:55pt;margin-top:15pt;margin-left:329pt;mso-position-horizontal-relative:page;position:absolute;z-index:-251458560">
              <v:imagedata r:id="rId313" o:title=""/>
              <w10:anchorlock/>
            </v:shape>
          </w:pict>
        </w:r>
      </w:del>
    </w:p>
    <w:p>
      <w:pPr>
        <w:bidi w:val="0"/>
        <w:spacing w:before="414" w:after="0"/>
        <w:ind w:left="0" w:right="-200" w:firstLine="0"/>
        <w:jc w:val="both"/>
        <w:outlineLvl w:val="9"/>
        <w:rPr>
          <w:ins w:id="938" w:author="user" w:date="2022-12-19T00:00:00Z"/>
        </w:rPr>
      </w:pPr>
      <w:del w:id="939" w:author="user" w:date="2022-12-19T00:00:00Z">
        <w:r>
          <w:rPr>
            <w:rFonts w:ascii="Fanwood" w:eastAsia="Fanwood" w:hAnsi="Fanwood" w:cs="Fanwood"/>
            <w:b w:val="0"/>
            <w:bCs w:val="0"/>
            <w:i w:val="0"/>
            <w:iCs w:val="0"/>
            <w:strike w:val="0"/>
            <w:color w:val="auto"/>
            <w:spacing w:val="1296"/>
            <w:sz w:val="2"/>
            <w:szCs w:val="2"/>
            <w:u w:val="none"/>
            <w:rtl w:val="0"/>
          </w:rPr>
          <w:delText xml:space="preserve"> </w:delText>
        </w:r>
      </w:del>
    </w:p>
    <w:p>
      <w:pPr>
        <w:bidi w:val="0"/>
        <w:spacing w:before="380" w:after="0"/>
        <w:ind w:left="1960" w:right="-200" w:firstLine="0"/>
        <w:jc w:val="both"/>
        <w:outlineLvl w:val="9"/>
        <w:rPr>
          <w:del w:id="940" w:author="user" w:date="2022-12-19T00:00:00Z"/>
          <w:rFonts w:ascii="Fanwood" w:eastAsia="Fanwood" w:hAnsi="Fanwood" w:cs="Fanwood"/>
          <w:sz w:val="2"/>
          <w:szCs w:val="2"/>
        </w:rPr>
      </w:pPr>
      <w:ins w:id="94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If at the end of your program you see and output like the one below mentioning that no leaks are possible, then your program does not have memory leaks. For more information refer to online resources on Valgrind</w:t>
        </w:r>
      </w:ins>
      <w:ins w:id="942" w:author="user" w:date="2022-12-19T00:00:00Z">
        <w:r>
          <w:pict>
            <v:shape id="_x0000_s1328" type="#_x0000_t75" style="width:388.78pt;height:100.8pt;margin-top:83.63pt;margin-left:165.61pt;mso-position-horizontal-relative:page;position:absolute;z-index:251858944">
              <v:imagedata r:id="rId314" o:title=""/>
              <w10:anchorlock/>
            </v:shape>
          </w:pict>
        </w:r>
      </w:ins>
      <w:del w:id="943" w:author="user" w:date="2022-12-19T00:00:00Z">
        <w:r>
          <w:pict>
            <v:shape id="_x0000_i1329" type="#_x0000_t75" style="width:30pt;height:17pt">
              <v:imagedata r:id="rId315" o:title=""/>
              <w10:anchorlock/>
            </v:shape>
          </w:pict>
        </w:r>
      </w:del>
      <w:del w:id="944"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del w:id="945"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946"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947" w:author="user" w:date="2022-12-19T00:00:00Z">
        <w:r>
          <w:pict>
            <v:shape id="_x0000_s1330" type="#_x0000_t75" style="width:66pt;height:25pt;margin-top:7pt;margin-left:96pt;mso-position-horizontal-relative:page;position:absolute;z-index:-251456512">
              <v:imagedata r:id="rId316" o:title=""/>
              <w10:anchorlock/>
            </v:shape>
          </w:pict>
        </w:r>
      </w:del>
      <w:del w:id="948" w:author="user" w:date="2022-12-19T00:00:00Z">
        <w:r>
          <w:pict>
            <v:shape id="_x0000_s1331" type="#_x0000_t75" style="width:6pt;height:14pt;margin-top:18pt;margin-left:261pt;mso-position-horizontal-relative:page;position:absolute;z-index:-251455488">
              <v:imagedata r:id="rId317" o:title=""/>
              <w10:anchorlock/>
            </v:shape>
          </w:pict>
        </w:r>
      </w:del>
      <w:del w:id="949" w:author="user" w:date="2022-12-19T00:00:00Z">
        <w:r>
          <w:pict>
            <v:shape id="_x0000_s1332" type="#_x0000_t75" style="width:22pt;height:15pt;margin-top:16pt;margin-left:271pt;mso-position-horizontal-relative:page;position:absolute;z-index:-251454464">
              <v:imagedata r:id="rId318" o:title=""/>
              <w10:anchorlock/>
            </v:shape>
          </w:pict>
        </w:r>
      </w:del>
      <w:del w:id="950" w:author="user" w:date="2022-12-19T00:00:00Z">
        <w:r>
          <w:pict>
            <v:shape id="_x0000_s1333" type="#_x0000_t75" style="width:16pt;height:7pt;margin-top:22pt;margin-left:299pt;mso-position-horizontal-relative:page;position:absolute;z-index:-251453440">
              <v:imagedata r:id="rId319" o:title=""/>
              <w10:anchorlock/>
            </v:shape>
          </w:pict>
        </w:r>
      </w:del>
      <w:del w:id="951" w:author="user" w:date="2022-12-19T00:00:00Z">
        <w:r>
          <w:pict>
            <v:shape id="_x0000_s1334" type="#_x0000_t75" style="width:14pt;height:19pt;margin-top:12pt;margin-left:324pt;mso-position-horizontal-relative:page;position:absolute;z-index:-251452416">
              <v:imagedata r:id="rId320" o:title=""/>
              <w10:anchorlock/>
            </v:shape>
          </w:pict>
        </w:r>
      </w:del>
    </w:p>
    <w:p>
      <w:pPr>
        <w:numPr>
          <w:ilvl w:val="0"/>
          <w:numId w:val="16"/>
        </w:numPr>
        <w:bidi w:val="0"/>
        <w:spacing w:before="271" w:after="0" w:line="360" w:lineRule="atLeast"/>
        <w:ind w:right="3613"/>
        <w:jc w:val="left"/>
        <w:rPr>
          <w:ins w:id="952" w:author="user" w:date="2022-12-19T00:00:00Z"/>
          <w:rFonts w:ascii="Times New Roman" w:eastAsia="Times New Roman" w:hAnsi="Times New Roman" w:cs="Times New Roman"/>
          <w:sz w:val="30"/>
          <w:szCs w:val="30"/>
        </w:rPr>
      </w:pPr>
    </w:p>
    <w:p>
      <w:pPr>
        <w:rPr>
          <w:ins w:id="953" w:author="user" w:date="2022-12-19T00:00:00Z"/>
        </w:rPr>
        <w:sectPr>
          <w:headerReference w:type="default" r:id="rId321"/>
          <w:footerReference w:type="default" r:id="rId322"/>
          <w:pgSz w:w="14400" w:h="8100"/>
          <w:pgMar w:top="1324" w:right="240" w:bottom="980" w:left="240" w:header="335" w:footer="708"/>
          <w:cols w:space="708"/>
          <w:titlePg w:val="0"/>
        </w:sectPr>
      </w:pPr>
    </w:p>
    <w:p>
      <w:pPr>
        <w:numPr>
          <w:ilvl w:val="0"/>
          <w:numId w:val="17"/>
        </w:numPr>
        <w:bidi w:val="0"/>
        <w:spacing w:before="497" w:after="0" w:line="332" w:lineRule="atLeast"/>
        <w:ind w:right="-200"/>
        <w:jc w:val="both"/>
        <w:rPr>
          <w:ins w:id="959" w:author="user" w:date="2022-12-19T00:00:00Z"/>
          <w:rFonts w:ascii="Times New Roman" w:eastAsia="Times New Roman" w:hAnsi="Times New Roman" w:cs="Times New Roman"/>
          <w:sz w:val="30"/>
          <w:szCs w:val="30"/>
        </w:rPr>
      </w:pPr>
      <w:ins w:id="960"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Makefile is often used for making compiling large projects a bit easier. </w:t>
        </w:r>
      </w:ins>
    </w:p>
    <w:p>
      <w:pPr>
        <w:numPr>
          <w:ilvl w:val="0"/>
          <w:numId w:val="17"/>
        </w:numPr>
        <w:bidi w:val="0"/>
        <w:spacing w:before="356" w:after="0" w:line="360" w:lineRule="atLeast"/>
        <w:ind w:right="3832"/>
        <w:jc w:val="left"/>
        <w:rPr>
          <w:ins w:id="961" w:author="user" w:date="2022-12-19T00:00:00Z"/>
          <w:rFonts w:ascii="Times New Roman" w:eastAsia="Times New Roman" w:hAnsi="Times New Roman" w:cs="Times New Roman"/>
          <w:sz w:val="30"/>
          <w:szCs w:val="30"/>
        </w:rPr>
      </w:pPr>
      <w:ins w:id="962"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You now know that we need to type the names of all of our cpp files when we compile a project on the server. </w:t>
        </w:r>
      </w:ins>
    </w:p>
    <w:p>
      <w:pPr>
        <w:numPr>
          <w:ilvl w:val="0"/>
          <w:numId w:val="17"/>
        </w:numPr>
        <w:bidi w:val="0"/>
        <w:spacing w:before="356" w:after="0" w:line="360" w:lineRule="atLeast"/>
        <w:ind w:right="3153"/>
        <w:jc w:val="left"/>
        <w:rPr>
          <w:ins w:id="963" w:author="user" w:date="2022-12-19T00:00:00Z"/>
          <w:rFonts w:ascii="Times New Roman" w:eastAsia="Times New Roman" w:hAnsi="Times New Roman" w:cs="Times New Roman"/>
          <w:sz w:val="30"/>
          <w:szCs w:val="30"/>
        </w:rPr>
      </w:pPr>
      <w:ins w:id="964"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You can imagine how on a project with 10-15 cpp files compile command might get messy: </w:t>
        </w:r>
      </w:ins>
      <w:ins w:id="965" w:author="user" w:date="2022-12-19T00:00:00Z">
        <w:r>
          <w:rPr>
            <w:rFonts w:ascii="Times New Roman" w:eastAsia="Times New Roman" w:hAnsi="Times New Roman" w:cs="Times New Roman"/>
            <w:b w:val="0"/>
            <w:bCs w:val="0"/>
            <w:i w:val="0"/>
            <w:iCs w:val="0"/>
            <w:strike w:val="0"/>
            <w:color w:val="0097A7"/>
            <w:spacing w:val="0"/>
            <w:sz w:val="30"/>
            <w:szCs w:val="30"/>
            <w:u w:val="none"/>
            <w:rtl w:val="0"/>
          </w:rPr>
          <w:t>g++ main.cpp car.cpp house.cpp person.cpp ...</w:t>
        </w:r>
      </w:ins>
    </w:p>
    <w:p>
      <w:pPr>
        <w:numPr>
          <w:ilvl w:val="0"/>
          <w:numId w:val="17"/>
        </w:numPr>
        <w:bidi w:val="0"/>
        <w:spacing w:before="384" w:after="0" w:line="332" w:lineRule="atLeast"/>
        <w:ind w:right="-200"/>
        <w:jc w:val="both"/>
        <w:rPr>
          <w:ins w:id="966" w:author="user" w:date="2022-12-19T00:00:00Z"/>
          <w:rFonts w:ascii="Times New Roman" w:eastAsia="Times New Roman" w:hAnsi="Times New Roman" w:cs="Times New Roman"/>
          <w:sz w:val="30"/>
          <w:szCs w:val="30"/>
        </w:rPr>
      </w:pPr>
      <w:ins w:id="967"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Makefile comes in handy in similar situations.</w:t>
        </w:r>
      </w:ins>
    </w:p>
    <w:p>
      <w:pPr>
        <w:numPr>
          <w:ilvl w:val="0"/>
          <w:numId w:val="17"/>
        </w:numPr>
        <w:bidi w:val="0"/>
        <w:spacing w:before="384" w:after="0" w:line="332" w:lineRule="atLeast"/>
        <w:ind w:right="-200"/>
        <w:jc w:val="both"/>
        <w:rPr>
          <w:ins w:id="968" w:author="user" w:date="2022-12-19T00:00:00Z"/>
          <w:rFonts w:ascii="Times New Roman" w:eastAsia="Times New Roman" w:hAnsi="Times New Roman" w:cs="Times New Roman"/>
          <w:sz w:val="30"/>
          <w:szCs w:val="30"/>
        </w:rPr>
      </w:pPr>
      <w:ins w:id="969"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Best way to explain this is to demonstrate and example. So let’s do it.</w:t>
        </w:r>
      </w:ins>
    </w:p>
    <w:p>
      <w:pPr>
        <w:bidi w:val="0"/>
        <w:spacing w:before="460" w:after="0"/>
        <w:ind w:left="660" w:right="-200" w:firstLine="0"/>
        <w:jc w:val="both"/>
        <w:outlineLvl w:val="9"/>
        <w:rPr>
          <w:del w:id="970" w:author="user" w:date="2022-12-19T00:00:00Z"/>
          <w:rFonts w:ascii="Fanwood" w:eastAsia="Fanwood" w:hAnsi="Fanwood" w:cs="Fanwood"/>
          <w:sz w:val="2"/>
          <w:szCs w:val="2"/>
        </w:rPr>
      </w:pPr>
      <w:ins w:id="97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On your computer create a txt file called ‘makefile.txt’. Open that txt file and type the following: </w:t>
        </w:r>
      </w:ins>
      <w:ins w:id="972" w:author="user" w:date="2022-12-19T00:00:00Z">
        <w:r>
          <w:pict>
            <v:shape id="_x0000_s1335" type="#_x0000_t75" style="width:816.39pt;height:459.18pt;margin-top:-99.43pt;margin-left:-212.97pt;mso-position-horizontal-relative:page;position:absolute;z-index:251865088">
              <v:imagedata r:id="rId323" o:title=""/>
              <w10:anchorlock/>
            </v:shape>
          </w:pict>
        </w:r>
      </w:ins>
      <w:del w:id="973" w:author="user" w:date="2022-12-19T00:00:00Z">
        <w:r>
          <w:pict>
            <v:shape id="_x0000_i1336" type="#_x0000_t75" style="width:19pt;height:19pt">
              <v:imagedata r:id="rId324" o:title=""/>
              <w10:anchorlock/>
            </v:shape>
          </w:pict>
        </w:r>
      </w:del>
      <w:del w:id="974" w:author="user" w:date="2022-12-19T00:00:00Z">
        <w:r>
          <w:rPr>
            <w:rFonts w:ascii="Fanwood" w:eastAsia="Fanwood" w:hAnsi="Fanwood" w:cs="Fanwood"/>
            <w:b w:val="0"/>
            <w:bCs w:val="0"/>
            <w:i w:val="0"/>
            <w:iCs w:val="0"/>
            <w:strike w:val="0"/>
            <w:color w:val="auto"/>
            <w:spacing w:val="516"/>
            <w:sz w:val="2"/>
            <w:szCs w:val="2"/>
            <w:u w:val="none"/>
            <w:rtl w:val="0"/>
          </w:rPr>
          <w:delText xml:space="preserve"> </w:delText>
        </w:r>
      </w:del>
      <w:del w:id="975"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976"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977"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978"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del w:id="979"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980"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981"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del w:id="982"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983" w:author="user" w:date="2022-12-19T00:00:00Z">
        <w:r>
          <w:pict>
            <v:shape id="_x0000_s1337" type="#_x0000_t75" style="width:50pt;height:14pt;margin-top:22pt;margin-left:142pt;mso-position-horizontal-relative:page;position:absolute;z-index:-251450368">
              <v:imagedata r:id="rId325" o:title=""/>
              <w10:anchorlock/>
            </v:shape>
          </w:pict>
        </w:r>
      </w:del>
      <w:del w:id="984" w:author="user" w:date="2022-12-19T00:00:00Z">
        <w:r>
          <w:pict>
            <v:shape id="_x0000_s1338" type="#_x0000_t75" style="width:10pt;height:15pt;margin-top:21pt;margin-left:204pt;mso-position-horizontal-relative:page;position:absolute;z-index:-251449344">
              <v:imagedata r:id="rId326" o:title=""/>
              <w10:anchorlock/>
            </v:shape>
          </w:pict>
        </w:r>
      </w:del>
      <w:del w:id="985" w:author="user" w:date="2022-12-19T00:00:00Z">
        <w:r>
          <w:pict>
            <v:shape id="_x0000_s1339" type="#_x0000_t75" style="width:30pt;height:21pt;margin-top:17pt;margin-left:221pt;mso-position-horizontal-relative:page;position:absolute;z-index:-251448320">
              <v:imagedata r:id="rId327" o:title=""/>
              <w10:anchorlock/>
            </v:shape>
          </w:pict>
        </w:r>
      </w:del>
      <w:del w:id="986" w:author="user" w:date="2022-12-19T00:00:00Z">
        <w:r>
          <w:pict>
            <v:shape id="_x0000_s1340" type="#_x0000_t75" style="width:16pt;height:19pt;margin-top:18pt;margin-left:254pt;mso-position-horizontal-relative:page;position:absolute;z-index:-251447296">
              <v:imagedata r:id="rId328" o:title=""/>
              <w10:anchorlock/>
            </v:shape>
          </w:pict>
        </w:r>
      </w:del>
      <w:del w:id="987" w:author="user" w:date="2022-12-19T00:00:00Z">
        <w:r>
          <w:pict>
            <v:shape id="_x0000_s1341" type="#_x0000_t75" style="width:24pt;height:11pt;margin-top:26pt;margin-left:286pt;mso-position-horizontal-relative:page;position:absolute;z-index:-251446272">
              <v:imagedata r:id="rId329" o:title=""/>
              <w10:anchorlock/>
            </v:shape>
          </w:pict>
        </w:r>
      </w:del>
      <w:del w:id="988" w:author="user" w:date="2022-12-19T00:00:00Z">
        <w:r>
          <w:pict>
            <v:shape id="_x0000_s1342" type="#_x0000_t75" style="width:15pt;height:17pt;margin-top:21pt;margin-left:330pt;mso-position-horizontal-relative:page;position:absolute;z-index:-251445248">
              <v:imagedata r:id="rId330" o:title=""/>
              <w10:anchorlock/>
            </v:shape>
          </w:pict>
        </w:r>
      </w:del>
      <w:del w:id="989" w:author="user" w:date="2022-12-19T00:00:00Z">
        <w:r>
          <w:pict>
            <v:shape id="_x0000_s1343" type="#_x0000_t75" style="width:11pt;height:15pt;margin-top:22pt;margin-left:355pt;mso-position-horizontal-relative:page;position:absolute;z-index:-251444224">
              <v:imagedata r:id="rId331" o:title=""/>
              <w10:anchorlock/>
            </v:shape>
          </w:pict>
        </w:r>
      </w:del>
      <w:del w:id="990" w:author="user" w:date="2022-12-19T00:00:00Z">
        <w:r>
          <w:pict>
            <v:shape id="_x0000_s1344" type="#_x0000_t75" style="width:28pt;height:18pt;margin-top:19pt;margin-left:374pt;mso-position-horizontal-relative:page;position:absolute;z-index:-251443200">
              <v:imagedata r:id="rId332" o:title=""/>
              <w10:anchorlock/>
            </v:shape>
          </w:pict>
        </w:r>
      </w:del>
      <w:del w:id="991" w:author="user" w:date="2022-12-19T00:00:00Z">
        <w:r>
          <w:pict>
            <v:shape id="_x0000_s1345" type="#_x0000_t75" style="width:4pt;height:5pt;margin-top:33pt;margin-left:405pt;mso-position-horizontal-relative:page;position:absolute;z-index:-251442176">
              <v:imagedata r:id="rId333" o:title=""/>
              <w10:anchorlock/>
            </v:shape>
          </w:pict>
        </w:r>
      </w:del>
    </w:p>
    <w:p>
      <w:pPr>
        <w:bidi w:val="0"/>
        <w:spacing w:before="0" w:after="0" w:line="360" w:lineRule="atLeast"/>
        <w:ind w:left="72" w:right="3542" w:firstLine="0"/>
        <w:jc w:val="left"/>
        <w:outlineLvl w:val="9"/>
        <w:rPr>
          <w:ins w:id="992" w:author="user" w:date="2022-12-19T00:00:00Z"/>
          <w:rFonts w:ascii="Times New Roman" w:eastAsia="Times New Roman" w:hAnsi="Times New Roman" w:cs="Times New Roman"/>
          <w:sz w:val="30"/>
          <w:szCs w:val="30"/>
        </w:rPr>
      </w:pPr>
      <w:del w:id="993"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994"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995" w:author="user" w:date="2022-12-19T00:00:00Z">
        <w:r>
          <w:rPr>
            <w:rFonts w:ascii="Fanwood" w:eastAsia="Fanwood" w:hAnsi="Fanwood" w:cs="Fanwood"/>
            <w:b w:val="0"/>
            <w:bCs w:val="0"/>
            <w:i w:val="0"/>
            <w:iCs w:val="0"/>
            <w:strike w:val="0"/>
            <w:color w:val="auto"/>
            <w:spacing w:val="256"/>
            <w:sz w:val="2"/>
            <w:szCs w:val="2"/>
            <w:u w:val="none"/>
            <w:rtl w:val="0"/>
          </w:rPr>
          <w:delText xml:space="preserve"> </w:delText>
        </w:r>
      </w:del>
      <w:del w:id="996" w:author="user" w:date="2022-12-19T00:00:00Z">
        <w:r>
          <w:rPr>
            <w:rFonts w:ascii="Fanwood" w:eastAsia="Fanwood" w:hAnsi="Fanwood" w:cs="Fanwood"/>
            <w:b w:val="0"/>
            <w:bCs w:val="0"/>
            <w:i w:val="0"/>
            <w:iCs w:val="0"/>
            <w:strike w:val="0"/>
            <w:color w:val="auto"/>
            <w:spacing w:val="396"/>
            <w:sz w:val="2"/>
            <w:szCs w:val="2"/>
            <w:u w:val="none"/>
            <w:rtl w:val="0"/>
          </w:rPr>
          <w:delText xml:space="preserve"> </w:delText>
        </w:r>
      </w:del>
      <w:del w:id="997" w:author="user" w:date="2022-12-19T00:00:00Z">
        <w:r>
          <w:rPr>
            <w:rFonts w:ascii="Fanwood" w:eastAsia="Fanwood" w:hAnsi="Fanwood" w:cs="Fanwood"/>
            <w:b w:val="0"/>
            <w:bCs w:val="0"/>
            <w:i w:val="0"/>
            <w:iCs w:val="0"/>
            <w:strike w:val="0"/>
            <w:color w:val="auto"/>
            <w:spacing w:val="76"/>
            <w:sz w:val="2"/>
            <w:szCs w:val="2"/>
            <w:u w:val="none"/>
            <w:rtl w:val="0"/>
          </w:rPr>
          <w:delText xml:space="preserve"> </w:delText>
        </w:r>
      </w:del>
    </w:p>
    <w:p>
      <w:pPr>
        <w:bidi w:val="0"/>
        <w:spacing w:before="340" w:after="0"/>
        <w:ind w:left="880" w:right="-200" w:firstLine="0"/>
        <w:jc w:val="both"/>
        <w:outlineLvl w:val="9"/>
        <w:rPr>
          <w:del w:id="998" w:author="user" w:date="2022-12-19T00:00:00Z"/>
          <w:rFonts w:ascii="Fanwood" w:eastAsia="Fanwood" w:hAnsi="Fanwood" w:cs="Fanwood"/>
          <w:sz w:val="2"/>
          <w:szCs w:val="2"/>
        </w:rPr>
      </w:pPr>
      <w:ins w:id="999" w:author="user" w:date="2022-12-19T00:00:00Z">
        <w:r>
          <w:pict>
            <v:shape id="_x0000_i1346" type="#_x0000_t75" style="width:370.88pt;height:169.1pt">
              <v:imagedata r:id="rId334" o:title=""/>
              <w10:anchorlock/>
            </v:shape>
          </w:pict>
        </w:r>
      </w:ins>
      <w:del w:id="1000" w:author="user" w:date="2022-12-19T00:00:00Z">
        <w:r>
          <w:pict>
            <v:shape id="_x0000_i1347" type="#_x0000_t75" style="width:92pt;height:47pt">
              <v:imagedata r:id="rId335" o:title=""/>
              <w10:anchorlock/>
            </v:shape>
          </w:pict>
        </w:r>
      </w:del>
      <w:del w:id="1001"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del w:id="1002" w:author="user" w:date="2022-12-19T00:00:00Z">
        <w:r>
          <w:rPr>
            <w:rFonts w:ascii="Fanwood" w:eastAsia="Fanwood" w:hAnsi="Fanwood" w:cs="Fanwood"/>
            <w:b w:val="0"/>
            <w:bCs w:val="0"/>
            <w:i w:val="0"/>
            <w:iCs w:val="0"/>
            <w:strike w:val="0"/>
            <w:color w:val="auto"/>
            <w:spacing w:val="496"/>
            <w:sz w:val="2"/>
            <w:szCs w:val="2"/>
            <w:u w:val="none"/>
            <w:rtl w:val="0"/>
          </w:rPr>
          <w:delText xml:space="preserve"> </w:delText>
        </w:r>
      </w:del>
      <w:del w:id="1003" w:author="user" w:date="2022-12-19T00:00:00Z">
        <w:r>
          <w:rPr>
            <w:rFonts w:ascii="Fanwood" w:eastAsia="Fanwood" w:hAnsi="Fanwood" w:cs="Fanwood"/>
            <w:b w:val="0"/>
            <w:bCs w:val="0"/>
            <w:i w:val="0"/>
            <w:iCs w:val="0"/>
            <w:strike w:val="0"/>
            <w:color w:val="auto"/>
            <w:spacing w:val="196"/>
            <w:sz w:val="2"/>
            <w:szCs w:val="2"/>
            <w:u w:val="none"/>
            <w:rtl w:val="0"/>
          </w:rPr>
          <w:delText xml:space="preserve"> </w:delText>
        </w:r>
      </w:del>
      <w:del w:id="1004" w:author="user" w:date="2022-12-19T00:00:00Z">
        <w:r>
          <w:pict>
            <v:shape id="_x0000_s1348" type="#_x0000_t75" style="width:16pt;height:44pt;margin-top:17pt;margin-left:92pt;mso-position-horizontal-relative:page;position:absolute;z-index:-251441152">
              <v:imagedata r:id="rId336" o:title=""/>
              <w10:anchorlock/>
            </v:shape>
          </w:pict>
        </w:r>
      </w:del>
      <w:del w:id="1005" w:author="user" w:date="2022-12-19T00:00:00Z">
        <w:r>
          <w:pict>
            <v:shape id="_x0000_s1349" type="#_x0000_t75" style="width:57pt;height:42pt;margin-top:19pt;margin-left:114pt;mso-position-horizontal-relative:page;position:absolute;z-index:-251440128">
              <v:imagedata r:id="rId337" o:title=""/>
              <w10:anchorlock/>
            </v:shape>
          </w:pict>
        </w:r>
      </w:del>
      <w:del w:id="1006" w:author="user" w:date="2022-12-19T00:00:00Z">
        <w:r>
          <w:pict>
            <v:shape id="_x0000_s1350" type="#_x0000_t75" style="width:35pt;height:40pt;margin-top:21pt;margin-left:174pt;mso-position-horizontal-relative:page;position:absolute;z-index:-251439104">
              <v:imagedata r:id="rId338" o:title=""/>
              <w10:anchorlock/>
            </v:shape>
          </w:pict>
        </w:r>
      </w:del>
      <w:del w:id="1007" w:author="user" w:date="2022-12-19T00:00:00Z">
        <w:r>
          <w:pict>
            <v:shape id="_x0000_s1351" type="#_x0000_t75" style="width:46pt;height:41pt;margin-top:19pt;margin-left:222pt;mso-position-horizontal-relative:page;position:absolute;z-index:-251438080">
              <v:imagedata r:id="rId339" o:title=""/>
              <w10:anchorlock/>
            </v:shape>
          </w:pict>
        </w:r>
      </w:del>
      <w:del w:id="1008" w:author="user" w:date="2022-12-19T00:00:00Z">
        <w:r>
          <w:pict>
            <v:shape id="_x0000_s1352" type="#_x0000_t75" style="width:23pt;height:41pt;margin-top:18pt;margin-left:4in;mso-position-horizontal-relative:page;position:absolute;z-index:-251437056">
              <v:imagedata r:id="rId340" o:title=""/>
              <w10:anchorlock/>
            </v:shape>
          </w:pict>
        </w:r>
      </w:del>
      <w:del w:id="1009" w:author="user" w:date="2022-12-19T00:00:00Z">
        <w:r>
          <w:pict>
            <v:shape id="_x0000_s1353" type="#_x0000_t75" style="width:18pt;height:21pt;margin-top:15pt;margin-left:410pt;mso-position-horizontal-relative:page;position:absolute;z-index:-251436032">
              <v:imagedata r:id="rId341" o:title=""/>
              <w10:anchorlock/>
            </v:shape>
          </w:pict>
        </w:r>
      </w:del>
      <w:del w:id="1010" w:author="user" w:date="2022-12-19T00:00:00Z">
        <w:r>
          <w:pict>
            <v:shape id="_x0000_s1354" type="#_x0000_t75" style="width:30pt;height:20pt;margin-top:21pt;margin-left:453pt;mso-position-horizontal-relative:page;position:absolute;z-index:-251435008">
              <v:imagedata r:id="rId342" o:title=""/>
              <w10:anchorlock/>
            </v:shape>
          </w:pict>
        </w:r>
      </w:del>
      <w:del w:id="1011" w:author="user" w:date="2022-12-19T00:00:00Z">
        <w:r>
          <w:pict>
            <v:shape id="_x0000_s1355" type="#_x0000_t75" style="width:32pt;height:16pt;margin-top:18pt;margin-left:493pt;mso-position-horizontal-relative:page;position:absolute;z-index:-251433984">
              <v:imagedata r:id="rId343" o:title=""/>
              <w10:anchorlock/>
            </v:shape>
          </w:pict>
        </w:r>
      </w:del>
    </w:p>
    <w:p>
      <w:pPr>
        <w:bidi w:val="0"/>
        <w:spacing w:before="406" w:after="0"/>
        <w:ind w:left="5614" w:right="-200" w:firstLine="0"/>
        <w:jc w:val="both"/>
        <w:outlineLvl w:val="9"/>
        <w:rPr>
          <w:ins w:id="1012" w:author="user" w:date="2022-12-19T00:00:00Z"/>
        </w:rPr>
      </w:pPr>
    </w:p>
    <w:p>
      <w:pPr>
        <w:bidi w:val="0"/>
        <w:spacing w:before="420" w:after="0"/>
        <w:ind w:left="560" w:right="-200" w:firstLine="0"/>
        <w:jc w:val="both"/>
        <w:outlineLvl w:val="9"/>
        <w:rPr>
          <w:del w:id="1013" w:author="user" w:date="2022-12-19T00:00:00Z"/>
          <w:rFonts w:ascii="Fanwood" w:eastAsia="Fanwood" w:hAnsi="Fanwood" w:cs="Fanwood"/>
          <w:sz w:val="2"/>
          <w:szCs w:val="2"/>
        </w:rPr>
      </w:pPr>
      <w:ins w:id="1014"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Red section on the left is the name of your output</w:t>
        </w:r>
      </w:ins>
      <w:ins w:id="1015" w:author="user" w:date="2022-12-19T00:00:00Z">
        <w:r>
          <w:pict>
            <v:shape id="_x0000_s1356" type="#_x0000_t75" style="width:557.41pt;height:254.14pt;margin-top:0.12pt;margin-left:81.3pt;mso-position-horizontal-relative:page;position:absolute;z-index:-251432960">
              <v:imagedata r:id="rId344" o:title=""/>
              <w10:anchorlock/>
            </v:shape>
          </w:pict>
        </w:r>
      </w:ins>
      <w:del w:id="1016" w:author="user" w:date="2022-12-19T00:00:00Z">
        <w:r>
          <w:pict>
            <v:shape id="_x0000_i1357" type="#_x0000_t75" style="width:23pt;height:52pt">
              <v:imagedata r:id="rId345" o:title=""/>
              <w10:anchorlock/>
            </v:shape>
          </w:pict>
        </w:r>
      </w:del>
      <w:del w:id="1017"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1018" w:author="user" w:date="2022-12-19T00:00:00Z">
        <w:r>
          <w:rPr>
            <w:rFonts w:ascii="Fanwood" w:eastAsia="Fanwood" w:hAnsi="Fanwood" w:cs="Fanwood"/>
            <w:b w:val="0"/>
            <w:bCs w:val="0"/>
            <w:i w:val="0"/>
            <w:iCs w:val="0"/>
            <w:strike w:val="0"/>
            <w:color w:val="auto"/>
            <w:spacing w:val="116"/>
            <w:sz w:val="2"/>
            <w:szCs w:val="2"/>
            <w:u w:val="none"/>
            <w:rtl w:val="0"/>
          </w:rPr>
          <w:delText xml:space="preserve"> </w:delText>
        </w:r>
      </w:del>
      <w:del w:id="1019" w:author="user" w:date="2022-12-19T00:00:00Z">
        <w:r>
          <w:rPr>
            <w:rFonts w:ascii="Fanwood" w:eastAsia="Fanwood" w:hAnsi="Fanwood" w:cs="Fanwood"/>
            <w:b w:val="0"/>
            <w:bCs w:val="0"/>
            <w:i w:val="0"/>
            <w:iCs w:val="0"/>
            <w:strike w:val="0"/>
            <w:color w:val="auto"/>
            <w:spacing w:val="136"/>
            <w:sz w:val="2"/>
            <w:szCs w:val="2"/>
            <w:u w:val="none"/>
            <w:rtl w:val="0"/>
          </w:rPr>
          <w:delText xml:space="preserve"> </w:delText>
        </w:r>
      </w:del>
      <w:del w:id="1020" w:author="user" w:date="2022-12-19T00:00:00Z">
        <w:r>
          <w:rPr>
            <w:rFonts w:ascii="Fanwood" w:eastAsia="Fanwood" w:hAnsi="Fanwood" w:cs="Fanwood"/>
            <w:b w:val="0"/>
            <w:bCs w:val="0"/>
            <w:i w:val="0"/>
            <w:iCs w:val="0"/>
            <w:strike w:val="0"/>
            <w:color w:val="auto"/>
            <w:spacing w:val="416"/>
            <w:sz w:val="2"/>
            <w:szCs w:val="2"/>
            <w:u w:val="none"/>
            <w:rtl w:val="0"/>
          </w:rPr>
          <w:delText xml:space="preserve"> </w:delText>
        </w:r>
      </w:del>
      <w:ins w:id="1021" w:author="user" w:date="2022-12-19T00:00:00Z">
        <w:r>
          <w:pict>
            <v:shape id="_x0000_s1358" type="#_x0000_t75" style="width:10in;height:405pt;margin-top:-53.1pt;margin-left:0;mso-position-horizontal-relative:page;position:absolute;z-index:-251431936">
              <v:imagedata r:id="rId346" o:title=""/>
              <w10:anchorlock/>
            </v:shape>
          </w:pict>
        </w:r>
      </w:ins>
      <w:del w:id="1022" w:author="user" w:date="2022-12-19T00:00:00Z">
        <w:r>
          <w:pict>
            <v:shape id="_x0000_s1359" type="#_x0000_t75" style="width:68pt;height:40pt;margin-top:25pt;margin-left:127pt;mso-position-horizontal-relative:page;position:absolute;z-index:-251430912">
              <v:imagedata r:id="rId347" o:title=""/>
              <w10:anchorlock/>
            </v:shape>
          </w:pict>
        </w:r>
      </w:del>
      <w:del w:id="1023" w:author="user" w:date="2022-12-19T00:00:00Z">
        <w:r>
          <w:pict>
            <v:shape id="_x0000_s1360" type="#_x0000_t75" style="width:55pt;height:44pt;margin-top:21pt;margin-left:201pt;mso-position-horizontal-relative:page;position:absolute;z-index:-251429888">
              <v:imagedata r:id="rId348" o:title=""/>
              <w10:anchorlock/>
            </v:shape>
          </w:pict>
        </w:r>
      </w:del>
      <w:del w:id="1024" w:author="user" w:date="2022-12-19T00:00:00Z">
        <w:r>
          <w:pict>
            <v:shape id="_x0000_s1361" type="#_x0000_t75" style="width:152pt;height:47pt;margin-top:18pt;margin-left:263pt;mso-position-horizontal-relative:page;position:absolute;z-index:-251428864">
              <v:imagedata r:id="rId349" o:title=""/>
              <w10:anchorlock/>
            </v:shape>
          </w:pict>
        </w:r>
      </w:del>
      <w:del w:id="1025" w:author="user" w:date="2022-12-19T00:00:00Z">
        <w:r>
          <w:pict>
            <v:shape id="_x0000_s1362" type="#_x0000_t75" style="width:101pt;height:39pt;margin-top:24pt;margin-left:436pt;mso-position-horizontal-relative:page;position:absolute;z-index:-251427840">
              <v:imagedata r:id="rId350" o:title=""/>
              <w10:anchorlock/>
            </v:shape>
          </w:pict>
        </w:r>
      </w:del>
    </w:p>
    <w:p>
      <w:pPr>
        <w:numPr>
          <w:ilvl w:val="0"/>
          <w:numId w:val="18"/>
        </w:numPr>
        <w:bidi w:val="0"/>
        <w:spacing w:before="3042" w:after="0" w:line="332" w:lineRule="atLeast"/>
        <w:ind w:right="-200"/>
        <w:jc w:val="both"/>
        <w:rPr>
          <w:ins w:id="1026" w:author="user" w:date="2022-12-19T00:00:00Z"/>
          <w:rFonts w:ascii="Times New Roman" w:eastAsia="Times New Roman" w:hAnsi="Times New Roman" w:cs="Times New Roman"/>
          <w:sz w:val="30"/>
          <w:szCs w:val="30"/>
        </w:rPr>
      </w:pPr>
    </w:p>
    <w:p>
      <w:pPr>
        <w:numPr>
          <w:ilvl w:val="0"/>
          <w:numId w:val="18"/>
        </w:numPr>
        <w:bidi w:val="0"/>
        <w:spacing w:before="356" w:after="0" w:line="360" w:lineRule="atLeast"/>
        <w:ind w:right="3337"/>
        <w:jc w:val="left"/>
        <w:rPr>
          <w:ins w:id="1027" w:author="user" w:date="2022-12-19T00:00:00Z"/>
          <w:rFonts w:ascii="Times New Roman" w:eastAsia="Times New Roman" w:hAnsi="Times New Roman" w:cs="Times New Roman"/>
          <w:sz w:val="30"/>
          <w:szCs w:val="30"/>
        </w:rPr>
      </w:pPr>
      <w:ins w:id="1028"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Green section on the right contains the names of the files you will use to generate the output </w:t>
        </w:r>
      </w:ins>
    </w:p>
    <w:p>
      <w:pPr>
        <w:numPr>
          <w:ilvl w:val="0"/>
          <w:numId w:val="18"/>
        </w:numPr>
        <w:bidi w:val="0"/>
        <w:spacing w:before="356" w:after="0" w:line="360" w:lineRule="atLeast"/>
        <w:ind w:right="3722"/>
        <w:jc w:val="both"/>
        <w:rPr>
          <w:ins w:id="1029" w:author="user" w:date="2022-12-19T00:00:00Z"/>
          <w:rFonts w:ascii="Times New Roman" w:eastAsia="Times New Roman" w:hAnsi="Times New Roman" w:cs="Times New Roman"/>
          <w:sz w:val="30"/>
          <w:szCs w:val="30"/>
        </w:rPr>
      </w:pPr>
      <w:ins w:id="1030"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And the yellow section at the bottom is the really long command that you don’t want to type over and over again on the command prompt </w:t>
        </w:r>
      </w:ins>
    </w:p>
    <w:p>
      <w:pPr>
        <w:bidi w:val="0"/>
        <w:spacing w:before="260" w:after="0"/>
        <w:ind w:left="2100" w:right="-200" w:firstLine="0"/>
        <w:jc w:val="both"/>
        <w:outlineLvl w:val="9"/>
        <w:rPr>
          <w:del w:id="1031" w:author="user" w:date="2022-12-19T00:00:00Z"/>
          <w:rFonts w:ascii="Fanwood" w:eastAsia="Fanwood" w:hAnsi="Fanwood" w:cs="Fanwood"/>
          <w:sz w:val="2"/>
          <w:szCs w:val="2"/>
        </w:rPr>
      </w:pPr>
      <w:ins w:id="1032"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Save and close the file. After you closed it rename it such that it no longer has the .txt extension. </w:t>
        </w:r>
      </w:ins>
      <w:ins w:id="1033" w:author="user" w:date="2022-12-19T00:00:00Z">
        <w:r>
          <w:pict>
            <v:shape id="_x0000_s1363" type="#_x0000_t75" style="width:1416.5pt;height:796.79pt;margin-top:-262.19pt;margin-left:-625.21pt;mso-position-horizontal-relative:page;position:absolute;z-index:-251426816">
              <v:imagedata r:id="rId351" o:title=""/>
              <w10:anchorlock/>
            </v:shape>
          </w:pict>
        </w:r>
      </w:ins>
      <w:del w:id="1034" w:author="user" w:date="2022-12-19T00:00:00Z">
        <w:r>
          <w:pict>
            <v:shape id="_x0000_i1364" type="#_x0000_t75" style="width:42pt;height:25pt">
              <v:imagedata r:id="rId352" o:title=""/>
              <w10:anchorlock/>
            </v:shape>
          </w:pict>
        </w:r>
      </w:del>
      <w:del w:id="1035"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1036" w:author="user" w:date="2022-12-19T00:00:00Z">
        <w:r>
          <w:rPr>
            <w:rFonts w:ascii="Fanwood" w:eastAsia="Fanwood" w:hAnsi="Fanwood" w:cs="Fanwood"/>
            <w:b w:val="0"/>
            <w:bCs w:val="0"/>
            <w:i w:val="0"/>
            <w:iCs w:val="0"/>
            <w:strike w:val="0"/>
            <w:color w:val="auto"/>
            <w:spacing w:val="176"/>
            <w:sz w:val="2"/>
            <w:szCs w:val="2"/>
            <w:u w:val="none"/>
            <w:rtl w:val="0"/>
          </w:rPr>
          <w:delText xml:space="preserve"> </w:delText>
        </w:r>
      </w:del>
      <w:del w:id="1037"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1038" w:author="user" w:date="2022-12-19T00:00:00Z">
        <w:r>
          <w:rPr>
            <w:rFonts w:ascii="Fanwood" w:eastAsia="Fanwood" w:hAnsi="Fanwood" w:cs="Fanwood"/>
            <w:b w:val="0"/>
            <w:bCs w:val="0"/>
            <w:i w:val="0"/>
            <w:iCs w:val="0"/>
            <w:strike w:val="0"/>
            <w:color w:val="auto"/>
            <w:spacing w:val="536"/>
            <w:sz w:val="2"/>
            <w:szCs w:val="2"/>
            <w:u w:val="none"/>
            <w:rtl w:val="0"/>
          </w:rPr>
          <w:delText xml:space="preserve"> </w:delText>
        </w:r>
      </w:del>
      <w:ins w:id="1039" w:author="user" w:date="2022-12-19T00:00:00Z">
        <w:r>
          <w:pict>
            <v:shape id="_x0000_s1365" type="#_x0000_t75" style="width:1297.71pt;height:729.94pt;margin-top:-236.16pt;margin-left:-106.26pt;mso-position-horizontal-relative:page;position:absolute;z-index:251890688">
              <v:imagedata r:id="rId353" o:title=""/>
              <w10:anchorlock/>
            </v:shape>
          </w:pict>
        </w:r>
      </w:ins>
      <w:del w:id="1040" w:author="user" w:date="2022-12-19T00:00:00Z">
        <w:r>
          <w:pict>
            <v:shape id="_x0000_i1366" type="#_x0000_t75" style="width:6pt;height:8pt">
              <v:imagedata r:id="rId354" o:title=""/>
              <w10:anchorlock/>
            </v:shape>
          </w:pict>
        </w:r>
      </w:del>
      <w:del w:id="1041" w:author="user" w:date="2022-12-19T00:00:00Z">
        <w:r>
          <w:rPr>
            <w:rFonts w:ascii="Fanwood" w:eastAsia="Fanwood" w:hAnsi="Fanwood" w:cs="Fanwood"/>
            <w:b w:val="0"/>
            <w:bCs w:val="0"/>
            <w:i w:val="0"/>
            <w:iCs w:val="0"/>
            <w:strike w:val="0"/>
            <w:color w:val="auto"/>
            <w:spacing w:val="436"/>
            <w:sz w:val="2"/>
            <w:szCs w:val="2"/>
            <w:u w:val="none"/>
            <w:rtl w:val="0"/>
          </w:rPr>
          <w:delText xml:space="preserve"> </w:delText>
        </w:r>
      </w:del>
      <w:del w:id="1042" w:author="user" w:date="2022-12-19T00:00:00Z">
        <w:r>
          <w:rPr>
            <w:rFonts w:ascii="Fanwood" w:eastAsia="Fanwood" w:hAnsi="Fanwood" w:cs="Fanwood"/>
            <w:b w:val="0"/>
            <w:bCs w:val="0"/>
            <w:i w:val="0"/>
            <w:iCs w:val="0"/>
            <w:strike w:val="0"/>
            <w:color w:val="auto"/>
            <w:spacing w:val="96"/>
            <w:sz w:val="2"/>
            <w:szCs w:val="2"/>
            <w:u w:val="none"/>
            <w:rtl w:val="0"/>
          </w:rPr>
          <w:delText xml:space="preserve"> </w:delText>
        </w:r>
      </w:del>
      <w:del w:id="1043" w:author="user" w:date="2022-12-19T00:00:00Z">
        <w:r>
          <w:rPr>
            <w:rFonts w:ascii="Fanwood" w:eastAsia="Fanwood" w:hAnsi="Fanwood" w:cs="Fanwood"/>
            <w:b w:val="0"/>
            <w:bCs w:val="0"/>
            <w:i w:val="0"/>
            <w:iCs w:val="0"/>
            <w:strike w:val="0"/>
            <w:color w:val="auto"/>
            <w:spacing w:val="236"/>
            <w:sz w:val="2"/>
            <w:szCs w:val="2"/>
            <w:u w:val="none"/>
            <w:rtl w:val="0"/>
          </w:rPr>
          <w:delText xml:space="preserve"> </w:delText>
        </w:r>
      </w:del>
      <w:del w:id="1044" w:author="user" w:date="2022-12-19T00:00:00Z">
        <w:r>
          <w:rPr>
            <w:rFonts w:ascii="Fanwood" w:eastAsia="Fanwood" w:hAnsi="Fanwood" w:cs="Fanwood"/>
            <w:b w:val="0"/>
            <w:bCs w:val="0"/>
            <w:i w:val="0"/>
            <w:iCs w:val="0"/>
            <w:strike w:val="0"/>
            <w:color w:val="auto"/>
            <w:spacing w:val="56"/>
            <w:sz w:val="2"/>
            <w:szCs w:val="2"/>
            <w:u w:val="none"/>
            <w:rtl w:val="0"/>
          </w:rPr>
          <w:delText xml:space="preserve"> </w:delText>
        </w:r>
      </w:del>
      <w:ins w:id="1045" w:author="user" w:date="2022-12-19T00:00:00Z">
        <w:r>
          <w:pict>
            <v:shape id="_x0000_s1367" type="#_x0000_t75" style="width:935.32pt;height:526.12pt;margin-top:-131.32pt;margin-left:-120.91pt;mso-position-horizontal-relative:page;position:absolute;z-index:-251424768">
              <v:imagedata r:id="rId355" o:title=""/>
              <w10:anchorlock/>
            </v:shape>
          </w:pict>
        </w:r>
      </w:ins>
      <w:del w:id="1046" w:author="user" w:date="2022-12-19T00:00:00Z">
        <w:r>
          <w:pict>
            <v:shape id="_x0000_s1368" type="#_x0000_t75" style="width:14pt;height:5pt;margin-top:24pt;margin-left:3in;mso-position-horizontal-relative:page;position:absolute;z-index:-251423744">
              <v:imagedata r:id="rId356" o:title=""/>
              <w10:anchorlock/>
            </v:shape>
          </w:pict>
        </w:r>
      </w:del>
      <w:ins w:id="1047" w:author="user" w:date="2022-12-19T00:00:00Z">
        <w:r>
          <w:pict>
            <v:shape id="_x0000_s1369" type="#_x0000_t75" style="width:671pt;height:405pt;margin-top:-52.89pt;margin-left:49pt;mso-position-horizontal-relative:page;position:absolute;z-index:-251422720">
              <v:imagedata r:id="rId357" o:title=""/>
              <w10:anchorlock/>
            </v:shape>
          </w:pict>
        </w:r>
      </w:ins>
      <w:del w:id="1048" w:author="user" w:date="2022-12-19T00:00:00Z">
        <w:r>
          <w:pict>
            <v:shape id="_x0000_s1370" type="#_x0000_t75" style="width:37pt;height:18pt;margin-top:16pt;margin-left:239pt;mso-position-horizontal-relative:page;position:absolute;z-index:-251421696">
              <v:imagedata r:id="rId358" o:title=""/>
              <w10:anchorlock/>
            </v:shape>
          </w:pict>
        </w:r>
      </w:del>
      <w:del w:id="1049" w:author="user" w:date="2022-12-19T00:00:00Z">
        <w:r>
          <w:pict>
            <v:shape id="_x0000_s1371" type="#_x0000_t75" style="width:30pt;height:17pt;margin-top:16pt;margin-left:281pt;mso-position-horizontal-relative:page;position:absolute;z-index:-251420672">
              <v:imagedata r:id="rId359" o:title=""/>
              <w10:anchorlock/>
            </v:shape>
          </w:pict>
        </w:r>
      </w:del>
      <w:del w:id="1050" w:author="user" w:date="2022-12-19T00:00:00Z">
        <w:r>
          <w:pict>
            <v:shape id="_x0000_s1372" type="#_x0000_t75" style="width:18pt;height:17pt;margin-top:15pt;margin-left:366pt;mso-position-horizontal-relative:page;position:absolute;z-index:-251419648">
              <v:imagedata r:id="rId360" o:title=""/>
              <w10:anchorlock/>
            </v:shape>
          </w:pict>
        </w:r>
      </w:del>
      <w:del w:id="1051" w:author="user" w:date="2022-12-19T00:00:00Z">
        <w:r>
          <w:pict>
            <v:shape id="_x0000_s1373" type="#_x0000_t75" style="width:11pt;height:13pt;margin-top:18pt;margin-left:389pt;mso-position-horizontal-relative:page;position:absolute;z-index:-251418624">
              <v:imagedata r:id="rId361" o:title=""/>
              <w10:anchorlock/>
            </v:shape>
          </w:pict>
        </w:r>
      </w:del>
      <w:del w:id="1052" w:author="user" w:date="2022-12-19T00:00:00Z">
        <w:r>
          <w:pict>
            <v:shape id="_x0000_s1374" type="#_x0000_t75" style="width:49pt;height:23pt;margin-top:10pt;margin-left:412pt;mso-position-horizontal-relative:page;position:absolute;z-index:-251417600">
              <v:imagedata r:id="rId362" o:title=""/>
              <w10:anchorlock/>
            </v:shape>
          </w:pict>
        </w:r>
      </w:del>
      <w:del w:id="1053" w:author="user" w:date="2022-12-19T00:00:00Z">
        <w:r>
          <w:pict>
            <v:shape id="_x0000_s1375" type="#_x0000_t75" style="width:6pt;height:5pt;margin-top:26pt;margin-left:464pt;mso-position-horizontal-relative:page;position:absolute;z-index:-251416576">
              <v:imagedata r:id="rId363" o:title=""/>
              <w10:anchorlock/>
            </v:shape>
          </w:pict>
        </w:r>
      </w:del>
    </w:p>
    <w:p>
      <w:pPr>
        <w:bidi w:val="0"/>
        <w:spacing w:before="0" w:after="0" w:line="360" w:lineRule="atLeast"/>
        <w:ind w:left="72" w:right="3877" w:firstLine="0"/>
        <w:jc w:val="left"/>
        <w:outlineLvl w:val="9"/>
        <w:rPr>
          <w:ins w:id="1054" w:author="user" w:date="2022-12-19T00:00:00Z"/>
          <w:rFonts w:ascii="Times New Roman" w:eastAsia="Times New Roman" w:hAnsi="Times New Roman" w:cs="Times New Roman"/>
          <w:sz w:val="30"/>
          <w:szCs w:val="30"/>
        </w:rPr>
      </w:pPr>
      <w:del w:id="1055" w:author="user" w:date="2022-12-19T00:00:00Z">
        <w:r>
          <w:rPr>
            <w:rFonts w:ascii="Fanwood" w:eastAsia="Fanwood" w:hAnsi="Fanwood" w:cs="Fanwood"/>
            <w:b w:val="0"/>
            <w:bCs w:val="0"/>
            <w:i w:val="0"/>
            <w:iCs w:val="0"/>
            <w:strike w:val="0"/>
            <w:color w:val="auto"/>
            <w:spacing w:val="476"/>
            <w:sz w:val="2"/>
            <w:szCs w:val="2"/>
            <w:u w:val="none"/>
            <w:rtl w:val="0"/>
          </w:rPr>
          <w:delText xml:space="preserve"> </w:delText>
        </w:r>
      </w:del>
      <w:del w:id="1056" w:author="user" w:date="2022-12-19T00:00:00Z">
        <w:r>
          <w:rPr>
            <w:rFonts w:ascii="Fanwood" w:eastAsia="Fanwood" w:hAnsi="Fanwood" w:cs="Fanwood"/>
            <w:b w:val="0"/>
            <w:bCs w:val="0"/>
            <w:i w:val="0"/>
            <w:iCs w:val="0"/>
            <w:strike w:val="0"/>
            <w:color w:val="auto"/>
            <w:spacing w:val="896"/>
            <w:sz w:val="2"/>
            <w:szCs w:val="2"/>
            <w:u w:val="none"/>
            <w:rtl w:val="0"/>
          </w:rPr>
          <w:delText xml:space="preserve"> </w:delText>
        </w:r>
      </w:del>
      <w:del w:id="1057" w:author="user" w:date="2022-12-19T00:00:00Z">
        <w:r>
          <w:rPr>
            <w:rFonts w:ascii="Fanwood" w:eastAsia="Fanwood" w:hAnsi="Fanwood" w:cs="Fanwood"/>
            <w:b w:val="0"/>
            <w:bCs w:val="0"/>
            <w:i w:val="0"/>
            <w:iCs w:val="0"/>
            <w:strike w:val="0"/>
            <w:color w:val="auto"/>
            <w:spacing w:val="336"/>
            <w:sz w:val="2"/>
            <w:szCs w:val="2"/>
            <w:u w:val="none"/>
            <w:rtl w:val="0"/>
          </w:rPr>
          <w:delText xml:space="preserve"> </w:delText>
        </w:r>
      </w:del>
      <w:del w:id="1058" w:author="user" w:date="2022-12-19T00:00:00Z">
        <w:r>
          <w:rPr>
            <w:rFonts w:ascii="Fanwood" w:eastAsia="Fanwood" w:hAnsi="Fanwood" w:cs="Fanwood"/>
            <w:b w:val="0"/>
            <w:bCs w:val="0"/>
            <w:i w:val="0"/>
            <w:iCs w:val="0"/>
            <w:strike w:val="0"/>
            <w:color w:val="auto"/>
            <w:spacing w:val="276"/>
            <w:sz w:val="2"/>
            <w:szCs w:val="2"/>
            <w:u w:val="none"/>
            <w:rtl w:val="0"/>
          </w:rPr>
          <w:delText xml:space="preserve"> </w:delText>
        </w:r>
      </w:del>
      <w:del w:id="1059" w:author="user" w:date="2022-12-19T00:00:00Z">
        <w:r>
          <w:rPr>
            <w:rFonts w:ascii="Fanwood" w:eastAsia="Fanwood" w:hAnsi="Fanwood" w:cs="Fanwood"/>
            <w:b w:val="0"/>
            <w:bCs w:val="0"/>
            <w:i w:val="0"/>
            <w:iCs w:val="0"/>
            <w:strike w:val="0"/>
            <w:color w:val="auto"/>
            <w:spacing w:val="356"/>
            <w:sz w:val="2"/>
            <w:szCs w:val="2"/>
            <w:u w:val="none"/>
            <w:rtl w:val="0"/>
          </w:rPr>
          <w:delText xml:space="preserve"> </w:delText>
        </w:r>
      </w:del>
      <w:del w:id="1060" w:author="user" w:date="2022-12-19T00:00:00Z">
        <w:r>
          <w:rPr>
            <w:rFonts w:ascii="Fanwood" w:eastAsia="Fanwood" w:hAnsi="Fanwood" w:cs="Fanwood"/>
            <w:b w:val="0"/>
            <w:bCs w:val="0"/>
            <w:i w:val="0"/>
            <w:iCs w:val="0"/>
            <w:strike w:val="0"/>
            <w:color w:val="auto"/>
            <w:spacing w:val="316"/>
            <w:sz w:val="2"/>
            <w:szCs w:val="2"/>
            <w:u w:val="none"/>
            <w:rtl w:val="0"/>
          </w:rPr>
          <w:delText xml:space="preserve">  </w:delText>
        </w:r>
      </w:del>
    </w:p>
    <w:p>
      <w:pPr>
        <w:bidi w:val="0"/>
        <w:spacing w:before="2678" w:after="0" w:line="360" w:lineRule="atLeast"/>
        <w:ind w:left="72" w:right="3563" w:firstLine="0"/>
        <w:jc w:val="left"/>
        <w:outlineLvl w:val="9"/>
        <w:rPr>
          <w:ins w:id="1061" w:author="user" w:date="2022-12-19T00:00:00Z"/>
          <w:rFonts w:ascii="Times New Roman" w:eastAsia="Times New Roman" w:hAnsi="Times New Roman" w:cs="Times New Roman"/>
          <w:sz w:val="30"/>
          <w:szCs w:val="30"/>
        </w:rPr>
      </w:pPr>
      <w:ins w:id="1062"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You will get a warning. Just press yes. Now upload this file to the server just as you uploaded your code. After you upload the makefile go to the command prompt and type ‘ls’ to observe the makefile in the directory. </w:t>
        </w:r>
      </w:ins>
    </w:p>
    <w:p>
      <w:pPr>
        <w:widowControl w:val="0"/>
        <w:bidi w:val="0"/>
        <w:spacing w:before="265" w:after="0" w:line="360" w:lineRule="atLeast"/>
        <w:ind w:left="72" w:right="3216" w:firstLine="46"/>
        <w:jc w:val="left"/>
        <w:outlineLvl w:val="9"/>
        <w:rPr>
          <w:ins w:id="1063" w:author="user" w:date="2022-12-19T00:00:00Z"/>
        </w:rPr>
      </w:pPr>
      <w:ins w:id="1064" w:author="user" w:date="2022-12-19T00:00:00Z">
        <w:r>
          <w:pict>
            <v:shape id="_x0000_i1376" type="#_x0000_t75" style="width:595.33pt;height:96.71pt">
              <v:imagedata r:id="rId364" o:title=""/>
              <w10:anchorlock/>
            </v:shape>
          </w:pict>
        </w:r>
      </w:ins>
      <w:del w:id="1065" w:author="user" w:date="2022-12-19T00:00:00Z">
        <w:r>
          <w:pict>
            <v:shape id="_x0000_i1377" type="#_x0000_t75" style="width:19pt;height:26pt">
              <v:imagedata r:id="rId365" o:title=""/>
              <w10:anchorlock/>
            </v:shape>
          </w:pict>
        </w:r>
      </w:del>
      <w:del w:id="1066" w:author="user" w:date="2022-12-19T00:00:00Z">
        <w:r>
          <w:rPr>
            <w:rFonts w:ascii="Fanwood" w:eastAsia="Fanwood" w:hAnsi="Fanwood" w:cs="Fanwood"/>
            <w:b w:val="0"/>
            <w:bCs w:val="0"/>
            <w:i w:val="0"/>
            <w:iCs w:val="0"/>
            <w:strike w:val="0"/>
            <w:color w:val="auto"/>
            <w:spacing w:val="156"/>
            <w:sz w:val="2"/>
            <w:szCs w:val="2"/>
            <w:u w:val="none"/>
            <w:rtl w:val="0"/>
          </w:rPr>
          <w:delText xml:space="preserve"> </w:delText>
        </w:r>
      </w:del>
      <w:ins w:id="1067"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Now, to execute the same </w:t>
        </w:r>
      </w:ins>
      <w:ins w:id="1068" w:author="user" w:date="2022-12-19T00:00:00Z">
        <w:r>
          <w:rPr>
            <w:rFonts w:ascii="Times New Roman" w:eastAsia="Times New Roman" w:hAnsi="Times New Roman" w:cs="Times New Roman"/>
            <w:b w:val="0"/>
            <w:bCs w:val="0"/>
            <w:i w:val="0"/>
            <w:iCs w:val="0"/>
            <w:strike w:val="0"/>
            <w:color w:val="0097A7"/>
            <w:spacing w:val="0"/>
            <w:sz w:val="30"/>
            <w:szCs w:val="30"/>
            <w:u w:val="none"/>
            <w:rtl w:val="0"/>
          </w:rPr>
          <w:t xml:space="preserve">‘g++ main.cpp Gradebook.cpp -o my_second_output’ </w:t>
        </w:r>
      </w:ins>
      <w:ins w:id="1069"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 xml:space="preserve">command you simply need to type </w:t>
        </w:r>
      </w:ins>
      <w:ins w:id="1070" w:author="user" w:date="2022-12-19T00:00:00Z">
        <w:r>
          <w:rPr>
            <w:rFonts w:ascii="Times New Roman" w:eastAsia="Times New Roman" w:hAnsi="Times New Roman" w:cs="Times New Roman"/>
            <w:b w:val="0"/>
            <w:bCs w:val="0"/>
            <w:i w:val="0"/>
            <w:iCs w:val="0"/>
            <w:strike w:val="0"/>
            <w:color w:val="0097A7"/>
            <w:spacing w:val="0"/>
            <w:sz w:val="30"/>
            <w:szCs w:val="30"/>
            <w:u w:val="none"/>
            <w:rtl w:val="0"/>
          </w:rPr>
          <w:t>’make’</w:t>
        </w:r>
      </w:ins>
      <w:ins w:id="1071" w:author="user" w:date="2022-12-19T00:00:00Z">
        <w:r>
          <w:rPr>
            <w:rFonts w:ascii="Times New Roman" w:eastAsia="Times New Roman" w:hAnsi="Times New Roman" w:cs="Times New Roman"/>
            <w:b w:val="0"/>
            <w:bCs w:val="0"/>
            <w:i w:val="0"/>
            <w:iCs w:val="0"/>
            <w:strike w:val="0"/>
            <w:color w:val="434343"/>
            <w:spacing w:val="0"/>
            <w:sz w:val="30"/>
            <w:szCs w:val="30"/>
            <w:u w:val="none"/>
            <w:rtl w:val="0"/>
          </w:rPr>
          <w:t>.</w:t>
        </w:r>
      </w:ins>
    </w:p>
    <w:p>
      <w:r>
        <w:rPr>
          <w:b/>
          <w:color w:val="FF0000"/>
          <w:sz w:val="24"/>
        </w:rPr>
        <w:t>This document was truncated here because it was created in the Evaluation Mode.</w:t>
      </w:r>
    </w:p>
    <w:sectPr>
      <w:headerReference w:type="default" r:id="rId366"/>
      <w:footerReference w:type="default" r:id="rId367"/>
      <w:pgSz w:w="14400" w:h="8100"/>
      <w:pgMar w:top="1058" w:right="240" w:bottom="385" w:left="1129" w:header="220" w:footer="708"/>
      <w:cols w:space="708"/>
      <w:titlePg w:val="0"/>
    </w:sectPr>
  </w:body>
</w:document>
</file>

<file path=word/fontTable.xml><?xml version="1.0" encoding="utf-8"?>
<w:fonts xmlns:r="http://schemas.openxmlformats.org/officeDocument/2006/relationships" xmlns:w="http://schemas.openxmlformats.org/wordprocessingml/2006/main"/>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28" w:author="user" w:date="2022-12-19T00:00:00Z"/>
      </w:rPr>
    </w:pPr>
    <w:ins w:id="29" w:author="user" w:date="2022-12-19T00:00:00Z">
      <w:r>
        <w:rPr>
          <w:b/>
          <w:color w:val="FF0000"/>
          <w:sz w:val="24"/>
        </w:rPr>
        <w:t>Created with an evaluation copy of Aspose.Words. To discover the full versions of our APIs please visit: https://products.aspose.com/words/</w:t>
      </w:r>
    </w:ins>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55" w:author="user" w:date="2022-12-19T00:00:00Z"/>
      </w:rPr>
    </w:pPr>
    <w:ins w:id="56" w:author="user" w:date="2022-12-19T00:00:00Z">
      <w:r>
        <w:rPr>
          <w:b/>
          <w:color w:val="FF0000"/>
          <w:sz w:val="24"/>
        </w:rPr>
        <w:t>Created with an evaluation copy of Aspose.Words. To discover the full versions of our APIs please visit: https://products.aspose.com/words/</w:t>
      </w:r>
    </w:ins>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421" w:author="user" w:date="2022-12-19T00:00:00Z"/>
      </w:rPr>
    </w:pPr>
    <w:ins w:id="422" w:author="user" w:date="2022-12-19T00:00:00Z">
      <w:r>
        <w:rPr>
          <w:b/>
          <w:color w:val="FF0000"/>
          <w:sz w:val="24"/>
        </w:rPr>
        <w:t>Created with an evaluation copy of Aspose.Words. To discover the full versions of our APIs please visit: https://products.aspose.com/words/</w:t>
      </w:r>
    </w:ins>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770" w:author="user" w:date="2022-12-19T00:00:00Z"/>
      </w:rPr>
    </w:pPr>
    <w:ins w:id="771" w:author="user" w:date="2022-12-19T00:00:00Z">
      <w:r>
        <w:rPr>
          <w:b/>
          <w:color w:val="FF0000"/>
          <w:sz w:val="24"/>
        </w:rPr>
        <w:t>Created with an evaluation copy of Aspose.Words. To discover the full versions of our APIs please visit: https://products.aspose.com/words/</w:t>
      </w:r>
    </w:ins>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888" w:author="user" w:date="2022-12-19T00:00:00Z"/>
      </w:rPr>
    </w:pPr>
    <w:ins w:id="889" w:author="user" w:date="2022-12-19T00:00:00Z">
      <w:r>
        <w:rPr>
          <w:b/>
          <w:color w:val="FF0000"/>
          <w:sz w:val="24"/>
        </w:rPr>
        <w:t>Created with an evaluation copy of Aspose.Words. To discover the full versions of our APIs please visit: https://products.aspose.com/words/</w:t>
      </w:r>
    </w:ins>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957" w:author="user" w:date="2022-12-19T00:00:00Z"/>
      </w:rPr>
    </w:pPr>
    <w:ins w:id="958" w:author="user" w:date="2022-12-19T00:00:00Z">
      <w:r>
        <w:rPr>
          <w:b/>
          <w:color w:val="FF0000"/>
          <w:sz w:val="24"/>
        </w:rPr>
        <w:t>Created with an evaluation copy of Aspose.Words. To discover the full versions of our APIs please visit: https://products.aspose.com/words/</w:t>
      </w:r>
    </w:ins>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1075" w:author="user" w:date="2022-12-19T00:00:00Z"/>
      </w:rPr>
    </w:pPr>
    <w:ins w:id="1076" w:author="user" w:date="2022-12-19T00:00:00Z">
      <w:r>
        <w:rPr>
          <w:b/>
          <w:color w:val="FF0000"/>
          <w:sz w:val="24"/>
        </w:rPr>
        <w:t>Created with an evaluation copy of Aspose.Words. To discover the full versions of our APIs please visit: https://products.aspose.com/words/</w:t>
      </w:r>
    </w:ins>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26" w:author="user" w:date="2022-12-19T00:00:00Z"/>
      </w:rPr>
    </w:pPr>
    <w:ins w:id="27" w:author="user" w:date="2022-12-19T00:00:00Z">
      <w:r>
        <w:drawing>
          <wp:anchor simplePos="0" relativeHeight="251658240" behindDoc="1" locked="0" layoutInCell="1" allowOverlap="1">
            <wp:simplePos x="0" y="0"/>
            <wp:positionH relativeFrom="margin">
              <wp:align>center</wp:align>
            </wp:positionH>
            <wp:positionV relativeFrom="margin">
              <wp:align>center</wp:align>
            </wp:positionV>
            <wp:extent cx="6907530" cy="3754092"/>
            <wp:wrapNone/>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1">
                      <a:lum bright="70000" contrast="-70000"/>
                    </a:blip>
                    <a:stretch>
                      <a:fillRect/>
                    </a:stretch>
                  </pic:blipFill>
                  <pic:spPr>
                    <a:xfrm>
                      <a:off x="0" y="0"/>
                      <a:ext cx="6907530" cy="3754092"/>
                    </a:xfrm>
                    <a:prstGeom prst="rect">
                      <a:avLst/>
                    </a:prstGeom>
                  </pic:spPr>
                </pic:pic>
              </a:graphicData>
            </a:graphic>
          </wp:anchor>
        </w:drawing>
      </w:r>
    </w:ins>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rPr>
        <w:ins w:id="53" w:author="user" w:date="2022-12-19T00:00:00Z"/>
      </w:rPr>
    </w:pPr>
    <w:ins w:id="54" w:author="user" w:date="2022-12-19T00:00:00Z">
      <w:r>
        <w:drawing>
          <wp:anchor simplePos="0" relativeHeight="251659264" behindDoc="1" locked="0" layoutInCell="1" allowOverlap="1">
            <wp:simplePos x="0" y="0"/>
            <wp:positionH relativeFrom="margin">
              <wp:align>center</wp:align>
            </wp:positionH>
            <wp:positionV relativeFrom="margin">
              <wp:align>center</wp:align>
            </wp:positionV>
            <wp:extent cx="6891020" cy="3745120"/>
            <wp:wrapNone/>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1">
                      <a:lum bright="70000" contrast="-70000"/>
                    </a:blip>
                    <a:stretch>
                      <a:fillRect/>
                    </a:stretch>
                  </pic:blipFill>
                  <pic:spPr>
                    <a:xfrm>
                      <a:off x="0" y="0"/>
                      <a:ext cx="6891020" cy="3745120"/>
                    </a:xfrm>
                    <a:prstGeom prst="rect">
                      <a:avLst/>
                    </a:prstGeom>
                  </pic:spPr>
                </pic:pic>
              </a:graphicData>
            </a:graphic>
          </wp:anchor>
        </w:drawing>
      </w:r>
    </w:ins>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numPr>
        <w:ilvl w:val="0"/>
        <w:numId w:val="21"/>
      </w:numPr>
      <w:bidi w:val="0"/>
      <w:spacing w:before="0" w:after="0" w:line="509" w:lineRule="atLeast"/>
      <w:ind w:right="-200"/>
      <w:jc w:val="both"/>
      <w:rPr>
        <w:ins w:id="418" w:author="user" w:date="2022-12-19T00:00:00Z"/>
        <w:rFonts w:ascii="Times New Roman" w:eastAsia="Times New Roman" w:hAnsi="Times New Roman" w:cs="Times New Roman"/>
        <w:sz w:val="46"/>
        <w:szCs w:val="46"/>
      </w:rPr>
    </w:pPr>
    <w:ins w:id="419" w:author="user" w:date="2022-12-19T00:00:00Z">
      <w:r>
        <w:rPr>
          <w:rFonts w:ascii="Times New Roman" w:eastAsia="Times New Roman" w:hAnsi="Times New Roman" w:cs="Times New Roman"/>
          <w:b w:val="0"/>
          <w:bCs w:val="0"/>
          <w:i w:val="0"/>
          <w:iCs w:val="0"/>
          <w:strike w:val="0"/>
          <w:color w:val="FF9900"/>
          <w:spacing w:val="0"/>
          <w:sz w:val="46"/>
          <w:szCs w:val="46"/>
          <w:u w:val="none"/>
          <w:rtl w:val="0"/>
        </w:rPr>
        <w:drawing>
          <wp:anchor simplePos="0" relativeHeight="251660288" behindDoc="1" locked="0" layoutInCell="1" allowOverlap="1">
            <wp:simplePos x="0" y="0"/>
            <wp:positionH relativeFrom="margin">
              <wp:align>center</wp:align>
            </wp:positionH>
            <wp:positionV relativeFrom="margin">
              <wp:align>center</wp:align>
            </wp:positionV>
            <wp:extent cx="7684135" cy="4176160"/>
            <wp:wrapNone/>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1">
                      <a:lum bright="70000" contrast="-70000"/>
                    </a:blip>
                    <a:stretch>
                      <a:fillRect/>
                    </a:stretch>
                  </pic:blipFill>
                  <pic:spPr>
                    <a:xfrm>
                      <a:off x="0" y="0"/>
                      <a:ext cx="7684135" cy="4176160"/>
                    </a:xfrm>
                    <a:prstGeom prst="rect">
                      <a:avLst/>
                    </a:prstGeom>
                  </pic:spPr>
                </pic:pic>
              </a:graphicData>
            </a:graphic>
          </wp:anchor>
        </w:drawing>
      </w:r>
    </w:ins>
    <w:ins w:id="420"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 xml:space="preserve">Create and run a simple C++ code as a </w:t>
      </w:r>
    </w:ins>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numPr>
        <w:ilvl w:val="0"/>
        <w:numId w:val="22"/>
      </w:numPr>
      <w:bidi w:val="0"/>
      <w:spacing w:before="0" w:after="0" w:line="509" w:lineRule="atLeast"/>
      <w:ind w:right="-200"/>
      <w:jc w:val="both"/>
      <w:rPr>
        <w:ins w:id="767" w:author="user" w:date="2022-12-19T00:00:00Z"/>
        <w:rFonts w:ascii="Times New Roman" w:eastAsia="Times New Roman" w:hAnsi="Times New Roman" w:cs="Times New Roman"/>
        <w:sz w:val="46"/>
        <w:szCs w:val="46"/>
      </w:rPr>
    </w:pPr>
    <w:ins w:id="768" w:author="user" w:date="2022-12-19T00:00:00Z">
      <w:r>
        <w:rPr>
          <w:rFonts w:ascii="Times New Roman" w:eastAsia="Times New Roman" w:hAnsi="Times New Roman" w:cs="Times New Roman"/>
          <w:b w:val="0"/>
          <w:bCs w:val="0"/>
          <w:i w:val="0"/>
          <w:iCs w:val="0"/>
          <w:strike w:val="0"/>
          <w:color w:val="FF9900"/>
          <w:spacing w:val="0"/>
          <w:sz w:val="46"/>
          <w:szCs w:val="46"/>
          <w:u w:val="none"/>
          <w:rtl w:val="0"/>
        </w:rPr>
        <w:drawing>
          <wp:anchor simplePos="0" relativeHeight="251661312" behindDoc="1" locked="0" layoutInCell="1" allowOverlap="1">
            <wp:simplePos x="0" y="0"/>
            <wp:positionH relativeFrom="margin">
              <wp:align>center</wp:align>
            </wp:positionH>
            <wp:positionV relativeFrom="margin">
              <wp:align>center</wp:align>
            </wp:positionV>
            <wp:extent cx="7670800" cy="4168913"/>
            <wp:wrapNone/>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1">
                      <a:lum bright="70000" contrast="-70000"/>
                    </a:blip>
                    <a:stretch>
                      <a:fillRect/>
                    </a:stretch>
                  </pic:blipFill>
                  <pic:spPr>
                    <a:xfrm>
                      <a:off x="0" y="0"/>
                      <a:ext cx="7670800" cy="4168913"/>
                    </a:xfrm>
                    <a:prstGeom prst="rect">
                      <a:avLst/>
                    </a:prstGeom>
                  </pic:spPr>
                </pic:pic>
              </a:graphicData>
            </a:graphic>
          </wp:anchor>
        </w:drawing>
      </w:r>
    </w:ins>
    <w:ins w:id="769"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Running your code on a remote server</w:t>
      </w:r>
    </w:ins>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numPr>
        <w:ilvl w:val="0"/>
        <w:numId w:val="23"/>
      </w:numPr>
      <w:bidi w:val="0"/>
      <w:spacing w:before="0" w:after="0" w:line="509" w:lineRule="atLeast"/>
      <w:ind w:right="-200"/>
      <w:jc w:val="both"/>
      <w:rPr>
        <w:ins w:id="885" w:author="user" w:date="2022-12-19T00:00:00Z"/>
        <w:rFonts w:ascii="Times New Roman" w:eastAsia="Times New Roman" w:hAnsi="Times New Roman" w:cs="Times New Roman"/>
        <w:sz w:val="46"/>
        <w:szCs w:val="46"/>
      </w:rPr>
    </w:pPr>
    <w:ins w:id="886" w:author="user" w:date="2022-12-19T00:00:00Z">
      <w:r>
        <w:rPr>
          <w:rFonts w:ascii="Times New Roman" w:eastAsia="Times New Roman" w:hAnsi="Times New Roman" w:cs="Times New Roman"/>
          <w:b w:val="0"/>
          <w:bCs w:val="0"/>
          <w:i w:val="0"/>
          <w:iCs w:val="0"/>
          <w:strike w:val="0"/>
          <w:color w:val="FF9900"/>
          <w:spacing w:val="0"/>
          <w:sz w:val="46"/>
          <w:szCs w:val="46"/>
          <w:u w:val="none"/>
          <w:rtl w:val="0"/>
        </w:rPr>
        <w:drawing>
          <wp:anchor simplePos="0" relativeHeight="251662336" behindDoc="1" locked="0" layoutInCell="1" allowOverlap="1">
            <wp:simplePos x="0" y="0"/>
            <wp:positionH relativeFrom="margin">
              <wp:align>center</wp:align>
            </wp:positionH>
            <wp:positionV relativeFrom="margin">
              <wp:align>center</wp:align>
            </wp:positionV>
            <wp:extent cx="7790180" cy="4233794"/>
            <wp:wrapNone/>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1">
                      <a:lum bright="70000" contrast="-70000"/>
                    </a:blip>
                    <a:stretch>
                      <a:fillRect/>
                    </a:stretch>
                  </pic:blipFill>
                  <pic:spPr>
                    <a:xfrm>
                      <a:off x="0" y="0"/>
                      <a:ext cx="7790180" cy="4233794"/>
                    </a:xfrm>
                    <a:prstGeom prst="rect">
                      <a:avLst/>
                    </a:prstGeom>
                  </pic:spPr>
                </pic:pic>
              </a:graphicData>
            </a:graphic>
          </wp:anchor>
        </w:drawing>
      </w:r>
    </w:ins>
    <w:ins w:id="887"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 xml:space="preserve">Running a project with multiple header </w:t>
      </w:r>
    </w:ins>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numPr>
        <w:ilvl w:val="0"/>
        <w:numId w:val="24"/>
      </w:numPr>
      <w:bidi w:val="0"/>
      <w:spacing w:before="0" w:after="0" w:line="509" w:lineRule="atLeast"/>
      <w:ind w:right="-200"/>
      <w:jc w:val="both"/>
      <w:rPr>
        <w:ins w:id="954" w:author="user" w:date="2022-12-19T00:00:00Z"/>
        <w:rFonts w:ascii="Times New Roman" w:eastAsia="Times New Roman" w:hAnsi="Times New Roman" w:cs="Times New Roman"/>
        <w:sz w:val="46"/>
        <w:szCs w:val="46"/>
      </w:rPr>
    </w:pPr>
    <w:ins w:id="955" w:author="user" w:date="2022-12-19T00:00:00Z">
      <w:r>
        <w:rPr>
          <w:rFonts w:ascii="Times New Roman" w:eastAsia="Times New Roman" w:hAnsi="Times New Roman" w:cs="Times New Roman"/>
          <w:b w:val="0"/>
          <w:bCs w:val="0"/>
          <w:i w:val="0"/>
          <w:iCs w:val="0"/>
          <w:strike w:val="0"/>
          <w:color w:val="FF9900"/>
          <w:spacing w:val="0"/>
          <w:sz w:val="46"/>
          <w:szCs w:val="46"/>
          <w:u w:val="none"/>
          <w:rtl w:val="0"/>
        </w:rPr>
        <w:drawing>
          <wp:anchor simplePos="0" relativeHeight="251663360" behindDoc="1" locked="0" layoutInCell="1" allowOverlap="1">
            <wp:simplePos x="0" y="0"/>
            <wp:positionH relativeFrom="margin">
              <wp:align>center</wp:align>
            </wp:positionH>
            <wp:positionV relativeFrom="margin">
              <wp:align>center</wp:align>
            </wp:positionV>
            <wp:extent cx="6772046" cy="3680460"/>
            <wp:wrapNone/>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1">
                      <a:lum bright="70000" contrast="-70000"/>
                    </a:blip>
                    <a:stretch>
                      <a:fillRect/>
                    </a:stretch>
                  </pic:blipFill>
                  <pic:spPr>
                    <a:xfrm>
                      <a:off x="0" y="0"/>
                      <a:ext cx="6772046" cy="3680460"/>
                    </a:xfrm>
                    <a:prstGeom prst="rect">
                      <a:avLst/>
                    </a:prstGeom>
                  </pic:spPr>
                </pic:pic>
              </a:graphicData>
            </a:graphic>
          </wp:anchor>
        </w:drawing>
      </w:r>
    </w:ins>
    <w:ins w:id="956"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Checking memory leaks</w:t>
      </w:r>
    </w:ins>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numPr>
        <w:ilvl w:val="0"/>
        <w:numId w:val="25"/>
      </w:numPr>
      <w:bidi w:val="0"/>
      <w:spacing w:before="0" w:after="0" w:line="509" w:lineRule="atLeast"/>
      <w:ind w:right="-200"/>
      <w:jc w:val="both"/>
      <w:rPr>
        <w:ins w:id="1072" w:author="user" w:date="2022-12-19T00:00:00Z"/>
        <w:rFonts w:ascii="Times New Roman" w:eastAsia="Times New Roman" w:hAnsi="Times New Roman" w:cs="Times New Roman"/>
        <w:sz w:val="46"/>
        <w:szCs w:val="46"/>
      </w:rPr>
    </w:pPr>
    <w:ins w:id="1073" w:author="user" w:date="2022-12-19T00:00:00Z">
      <w:r>
        <w:rPr>
          <w:rFonts w:ascii="Times New Roman" w:eastAsia="Times New Roman" w:hAnsi="Times New Roman" w:cs="Times New Roman"/>
          <w:b w:val="0"/>
          <w:bCs w:val="0"/>
          <w:i w:val="0"/>
          <w:iCs w:val="0"/>
          <w:strike w:val="0"/>
          <w:color w:val="FF9900"/>
          <w:spacing w:val="0"/>
          <w:sz w:val="46"/>
          <w:szCs w:val="46"/>
          <w:u w:val="none"/>
          <w:rtl w:val="0"/>
        </w:rPr>
        <w:drawing>
          <wp:anchor simplePos="0" relativeHeight="251664384" behindDoc="1" locked="0" layoutInCell="1" allowOverlap="1">
            <wp:simplePos x="0" y="0"/>
            <wp:positionH relativeFrom="margin">
              <wp:align>center</wp:align>
            </wp:positionH>
            <wp:positionV relativeFrom="margin">
              <wp:align>center</wp:align>
            </wp:positionV>
            <wp:extent cx="7778039" cy="4227195"/>
            <wp:wrapNone/>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1">
                      <a:lum bright="70000" contrast="-70000"/>
                    </a:blip>
                    <a:stretch>
                      <a:fillRect/>
                    </a:stretch>
                  </pic:blipFill>
                  <pic:spPr>
                    <a:xfrm>
                      <a:off x="0" y="0"/>
                      <a:ext cx="7778039" cy="4227195"/>
                    </a:xfrm>
                    <a:prstGeom prst="rect">
                      <a:avLst/>
                    </a:prstGeom>
                  </pic:spPr>
                </pic:pic>
              </a:graphicData>
            </a:graphic>
          </wp:anchor>
        </w:drawing>
      </w:r>
    </w:ins>
    <w:ins w:id="1074" w:author="user" w:date="2022-12-19T00:00:00Z">
      <w:r>
        <w:rPr>
          <w:rFonts w:ascii="Times New Roman" w:eastAsia="Times New Roman" w:hAnsi="Times New Roman" w:cs="Times New Roman"/>
          <w:b w:val="0"/>
          <w:bCs w:val="0"/>
          <w:i w:val="0"/>
          <w:iCs w:val="0"/>
          <w:strike w:val="0"/>
          <w:color w:val="FF9900"/>
          <w:spacing w:val="0"/>
          <w:sz w:val="46"/>
          <w:szCs w:val="46"/>
          <w:u w:val="none"/>
          <w:rtl w:val="0"/>
        </w:rPr>
        <w:t>Briefly about Makefile</w:t>
      </w:r>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721"/>
        </w:tabs>
        <w:ind w:left="721" w:hanging="613"/>
      </w:pPr>
      <w:rPr>
        <w:rFonts w:ascii="Times New Roman" w:eastAsia="Times New Roman" w:hAnsi="Times New Roman" w:cs="Times New Roman"/>
        <w:b w:val="0"/>
        <w:bCs w:val="0"/>
        <w:i w:val="0"/>
        <w:iCs w:val="0"/>
        <w:sz w:val="40"/>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multilevel"/>
    <w:tmpl w:val="00000002"/>
    <w:lvl w:ilvl="0">
      <w:start w:val="1"/>
      <w:numFmt w:val="decimal"/>
      <w:lvlText w:val="%1)"/>
      <w:lvlJc w:val="left"/>
      <w:pPr>
        <w:tabs>
          <w:tab w:val="num" w:pos="695"/>
        </w:tabs>
        <w:ind w:left="695" w:hanging="614"/>
      </w:pPr>
      <w:rPr>
        <w:rFonts w:ascii="Times New Roman" w:eastAsia="Times New Roman" w:hAnsi="Times New Roman" w:cs="Times New Roman"/>
        <w:b w:val="0"/>
        <w:bCs w:val="0"/>
        <w:i w:val="0"/>
        <w:iCs w:val="0"/>
        <w:sz w:val="40"/>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0000003"/>
    <w:multiLevelType w:val="multilevel"/>
    <w:tmpl w:val="00000003"/>
    <w:lvl w:ilvl="0">
      <w:start w:val="2"/>
      <w:numFmt w:val="decimal"/>
      <w:lvlText w:val="%1)"/>
      <w:lvlJc w:val="left"/>
      <w:pPr>
        <w:tabs>
          <w:tab w:val="num" w:pos="695"/>
        </w:tabs>
        <w:ind w:left="695" w:hanging="695"/>
      </w:pPr>
      <w:rPr>
        <w:rFonts w:ascii="Times New Roman" w:eastAsia="Times New Roman" w:hAnsi="Times New Roman" w:cs="Times New Roman"/>
        <w:b w:val="0"/>
        <w:bCs w:val="0"/>
        <w:i w:val="0"/>
        <w:iCs w:val="0"/>
        <w:sz w:val="40"/>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nsid w:val="00000004"/>
    <w:multiLevelType w:val="multilevel"/>
    <w:tmpl w:val="00000004"/>
    <w:lvl w:ilvl="0">
      <w:start w:val="2"/>
      <w:numFmt w:val="decimal"/>
      <w:lvlText w:val="%1."/>
      <w:lvlJc w:val="left"/>
      <w:pPr>
        <w:tabs>
          <w:tab w:val="num" w:pos="2732"/>
        </w:tabs>
        <w:ind w:left="2732"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00000005"/>
    <w:multiLevelType w:val="hybridMultilevel"/>
    <w:tmpl w:val="00000005"/>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hybridMultilevel"/>
    <w:tmpl w:val="00000006"/>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
    <w:nsid w:val="00000007"/>
    <w:multiLevelType w:val="hybridMultilevel"/>
    <w:tmpl w:val="00000007"/>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
    <w:nsid w:val="00000008"/>
    <w:multiLevelType w:val="hybridMultilevel"/>
    <w:tmpl w:val="00000008"/>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nsid w:val="00000009"/>
    <w:multiLevelType w:val="hybridMultilevel"/>
    <w:tmpl w:val="00000009"/>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hybridMultilevel"/>
    <w:tmpl w:val="0000000A"/>
    <w:lvl w:ilvl="0">
      <w:start w:val="1"/>
      <w:numFmt w:val="bullet"/>
      <w:lvlText w:val="●"/>
      <w:lvlJc w:val="left"/>
      <w:pPr>
        <w:tabs>
          <w:tab w:val="num" w:pos="761"/>
        </w:tabs>
        <w:ind w:left="761"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
    <w:nsid w:val="0000000B"/>
    <w:multiLevelType w:val="multilevel"/>
    <w:tmpl w:val="0000000B"/>
    <w:lvl w:ilvl="0">
      <w:start w:val="3"/>
      <w:numFmt w:val="decimal"/>
      <w:lvlText w:val="%1."/>
      <w:lvlJc w:val="left"/>
      <w:pPr>
        <w:tabs>
          <w:tab w:val="num" w:pos="2185"/>
        </w:tabs>
        <w:ind w:left="2185"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0000000C"/>
    <w:multiLevelType w:val="hybridMultilevel"/>
    <w:tmpl w:val="0000000C"/>
    <w:lvl w:ilvl="0">
      <w:start w:val="1"/>
      <w:numFmt w:val="bullet"/>
      <w:lvlText w:val="●"/>
      <w:lvlJc w:val="left"/>
      <w:pPr>
        <w:tabs>
          <w:tab w:val="num" w:pos="855"/>
        </w:tabs>
        <w:ind w:left="855"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nsid w:val="0000000D"/>
    <w:multiLevelType w:val="hybridMultilevel"/>
    <w:tmpl w:val="0000000D"/>
    <w:lvl w:ilvl="0">
      <w:start w:val="1"/>
      <w:numFmt w:val="bullet"/>
      <w:lvlText w:val="●"/>
      <w:lvlJc w:val="left"/>
      <w:pPr>
        <w:tabs>
          <w:tab w:val="num" w:pos="855"/>
        </w:tabs>
        <w:ind w:left="855" w:hanging="553"/>
      </w:pPr>
      <w:rPr>
        <w:rFonts w:ascii="Arial" w:eastAsia="Arial" w:hAnsi="Arial" w:cs="Arial"/>
        <w:b w:val="0"/>
        <w:bCs w:val="0"/>
        <w:i w:val="0"/>
        <w:iCs w:val="0"/>
        <w:sz w:val="3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nsid w:val="0000000E"/>
    <w:multiLevelType w:val="hybridMultilevel"/>
    <w:tmpl w:val="0000000E"/>
    <w:lvl w:ilvl="0">
      <w:start w:val="1"/>
      <w:numFmt w:val="bullet"/>
      <w:lvlText w:val="●"/>
      <w:lvlJc w:val="left"/>
      <w:pPr>
        <w:tabs>
          <w:tab w:val="num" w:pos="855"/>
        </w:tabs>
        <w:ind w:left="855"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F"/>
    <w:multiLevelType w:val="multilevel"/>
    <w:tmpl w:val="0000000F"/>
    <w:lvl w:ilvl="0">
      <w:start w:val="4"/>
      <w:numFmt w:val="decimal"/>
      <w:lvlText w:val="%1."/>
      <w:lvlJc w:val="left"/>
      <w:pPr>
        <w:tabs>
          <w:tab w:val="num" w:pos="2305"/>
        </w:tabs>
        <w:ind w:left="2305"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00000010"/>
    <w:multiLevelType w:val="hybridMultilevel"/>
    <w:tmpl w:val="00000010"/>
    <w:lvl w:ilvl="0">
      <w:start w:val="1"/>
      <w:numFmt w:val="bullet"/>
      <w:lvlText w:val="●"/>
      <w:lvlJc w:val="left"/>
      <w:pPr>
        <w:tabs>
          <w:tab w:val="num" w:pos="1681"/>
        </w:tabs>
        <w:ind w:left="1681"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6">
    <w:nsid w:val="00000011"/>
    <w:multiLevelType w:val="hybridMultilevel"/>
    <w:tmpl w:val="00000011"/>
    <w:lvl w:ilvl="0">
      <w:start w:val="1"/>
      <w:numFmt w:val="bullet"/>
      <w:lvlText w:val="●"/>
      <w:lvlJc w:val="left"/>
      <w:pPr>
        <w:tabs>
          <w:tab w:val="num" w:pos="1681"/>
        </w:tabs>
        <w:ind w:left="1681" w:hanging="541"/>
      </w:pPr>
      <w:rPr>
        <w:rFonts w:ascii="Arial" w:eastAsia="Arial" w:hAnsi="Arial" w:cs="Arial"/>
        <w:b w:val="0"/>
        <w:bCs w:val="0"/>
        <w:i w:val="0"/>
        <w:iCs w:val="0"/>
        <w:sz w:val="30"/>
      </w:rPr>
    </w:lvl>
    <w:lvl w:ilvl="1">
      <w:start w:val="1"/>
      <w:numFmt w:val="bullet"/>
      <w:lvlText w:val="●"/>
      <w:lvlJc w:val="left"/>
      <w:pPr>
        <w:tabs>
          <w:tab w:val="num" w:pos="1854"/>
        </w:tabs>
        <w:ind w:left="1854" w:hanging="542"/>
      </w:pPr>
      <w:rPr>
        <w:rFonts w:ascii="Arial" w:eastAsia="Arial" w:hAnsi="Arial" w:cs="Arial"/>
        <w:b w:val="0"/>
        <w:bCs w:val="0"/>
        <w:i w:val="0"/>
        <w:iCs w:val="0"/>
        <w:sz w:val="30"/>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7">
    <w:nsid w:val="00000012"/>
    <w:multiLevelType w:val="hybridMultilevel"/>
    <w:tmpl w:val="00000012"/>
    <w:lvl w:ilvl="0">
      <w:start w:val="1"/>
      <w:numFmt w:val="bullet"/>
      <w:lvlText w:val="●"/>
      <w:lvlJc w:val="left"/>
      <w:pPr>
        <w:tabs>
          <w:tab w:val="num" w:pos="1681"/>
        </w:tabs>
        <w:ind w:left="1681"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8">
    <w:nsid w:val="00000013"/>
    <w:multiLevelType w:val="hybridMultilevel"/>
    <w:tmpl w:val="00000013"/>
    <w:lvl w:ilvl="0">
      <w:start w:val="1"/>
      <w:numFmt w:val="bullet"/>
      <w:lvlText w:val="●"/>
      <w:lvlJc w:val="left"/>
      <w:pPr>
        <w:tabs>
          <w:tab w:val="num" w:pos="1681"/>
        </w:tabs>
        <w:ind w:left="1681"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9">
    <w:nsid w:val="00000014"/>
    <w:multiLevelType w:val="multilevel"/>
    <w:tmpl w:val="00000014"/>
    <w:lvl w:ilvl="0">
      <w:start w:val="5"/>
      <w:numFmt w:val="decimal"/>
      <w:lvlText w:val="%1."/>
      <w:lvlJc w:val="left"/>
      <w:pPr>
        <w:tabs>
          <w:tab w:val="num" w:pos="4861"/>
        </w:tabs>
        <w:ind w:left="4861"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00000015"/>
    <w:multiLevelType w:val="hybridMultilevel"/>
    <w:tmpl w:val="00000015"/>
    <w:lvl w:ilvl="0">
      <w:start w:val="1"/>
      <w:numFmt w:val="bullet"/>
      <w:lvlText w:val="●"/>
      <w:lvlJc w:val="left"/>
      <w:pPr>
        <w:tabs>
          <w:tab w:val="num" w:pos="792"/>
        </w:tabs>
        <w:ind w:left="792"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1">
    <w:nsid w:val="00000016"/>
    <w:multiLevelType w:val="hybridMultilevel"/>
    <w:tmpl w:val="00000016"/>
    <w:lvl w:ilvl="0">
      <w:start w:val="1"/>
      <w:numFmt w:val="bullet"/>
      <w:lvlText w:val="●"/>
      <w:lvlJc w:val="left"/>
      <w:pPr>
        <w:tabs>
          <w:tab w:val="num" w:pos="792"/>
        </w:tabs>
        <w:ind w:left="792"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2">
    <w:nsid w:val="00000017"/>
    <w:multiLevelType w:val="hybridMultilevel"/>
    <w:tmpl w:val="00000017"/>
    <w:lvl w:ilvl="0">
      <w:start w:val="1"/>
      <w:numFmt w:val="bullet"/>
      <w:lvlText w:val="●"/>
      <w:lvlJc w:val="left"/>
      <w:pPr>
        <w:tabs>
          <w:tab w:val="num" w:pos="792"/>
        </w:tabs>
        <w:ind w:left="792"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3">
    <w:nsid w:val="00000018"/>
    <w:multiLevelType w:val="multilevel"/>
    <w:tmpl w:val="00000018"/>
    <w:lvl w:ilvl="0">
      <w:start w:val="6"/>
      <w:numFmt w:val="decimal"/>
      <w:lvlText w:val="%1."/>
      <w:lvlJc w:val="left"/>
      <w:pPr>
        <w:tabs>
          <w:tab w:val="num" w:pos="4207"/>
        </w:tabs>
        <w:ind w:left="4207"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00000019"/>
    <w:multiLevelType w:val="hybridMultilevel"/>
    <w:tmpl w:val="00000019"/>
    <w:lvl w:ilvl="0">
      <w:start w:val="1"/>
      <w:numFmt w:val="bullet"/>
      <w:lvlText w:val="●"/>
      <w:lvlJc w:val="left"/>
      <w:pPr>
        <w:tabs>
          <w:tab w:val="num" w:pos="541"/>
        </w:tabs>
        <w:ind w:left="541" w:hanging="541"/>
      </w:pPr>
      <w:rPr>
        <w:rFonts w:ascii="Arial" w:eastAsia="Arial" w:hAnsi="Arial" w:cs="Arial"/>
        <w:b w:val="0"/>
        <w:bCs w:val="0"/>
        <w:i w:val="0"/>
        <w:iCs w:val="0"/>
        <w:sz w:val="30"/>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5">
    <w:nsid w:val="0000001A"/>
    <w:multiLevelType w:val="multilevel"/>
    <w:tmpl w:val="0000001A"/>
    <w:lvl w:ilvl="0">
      <w:start w:val="7"/>
      <w:numFmt w:val="decimal"/>
      <w:lvlText w:val="%1."/>
      <w:lvlJc w:val="left"/>
      <w:pPr>
        <w:tabs>
          <w:tab w:val="num" w:pos="5215"/>
        </w:tabs>
        <w:ind w:left="5215" w:hanging="720"/>
      </w:pPr>
      <w:rPr>
        <w:rFonts w:ascii="Times New Roman" w:eastAsia="Times New Roman" w:hAnsi="Times New Roman" w:cs="Times New Roman"/>
        <w:b w:val="0"/>
        <w:bCs w:val="0"/>
        <w:i w:val="0"/>
        <w:iCs w:val="0"/>
        <w:sz w:val="4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7"/>
  </w:num>
  <w:num w:numId="8">
    <w:abstractNumId w:val="8"/>
  </w:num>
  <w:num w:numId="9">
    <w:abstractNumId w:val="9"/>
  </w:num>
  <w:num w:numId="10">
    <w:abstractNumId w:val="11"/>
  </w:num>
  <w:num w:numId="11">
    <w:abstractNumId w:val="12"/>
  </w:num>
  <w:num w:numId="12">
    <w:abstractNumId w:val="13"/>
  </w:num>
  <w:num w:numId="13">
    <w:abstractNumId w:val="15"/>
  </w:num>
  <w:num w:numId="14">
    <w:abstractNumId w:val="16"/>
  </w:num>
  <w:num w:numId="15">
    <w:abstractNumId w:val="17"/>
  </w:num>
  <w:num w:numId="16">
    <w:abstractNumId w:val="18"/>
  </w:num>
  <w:num w:numId="17">
    <w:abstractNumId w:val="20"/>
  </w:num>
  <w:num w:numId="18">
    <w:abstractNumId w:val="21"/>
  </w:num>
  <w:num w:numId="19">
    <w:abstractNumId w:val="22"/>
  </w:num>
  <w:num w:numId="20">
    <w:abstractNumId w:val="24"/>
  </w:num>
  <w:num w:numId="21">
    <w:abstractNumId w:val="3"/>
  </w:num>
  <w:num w:numId="22">
    <w:abstractNumId w:val="10"/>
  </w:num>
  <w:num w:numId="23">
    <w:abstractNumId w:val="14"/>
  </w:num>
  <w:num w:numId="24">
    <w:abstractNumId w:val="19"/>
  </w:num>
  <w:num w:numId="25">
    <w:abstractNumId w:val="23"/>
  </w:num>
  <w:num w:numId="2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zoom w:percent="100"/>
  <w:defaultTabStop w:val="720"/>
  <w:noPunctuationKerning/>
  <w:characterSpacingControl w:val="doNotCompress"/>
  <w:compat/>
  <w:rsids>
    <w:rsidRoot w:val="00000000"/>
  </w:rsid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rPr>
      <w:sz w:val="24"/>
      <w:szCs w:val="24"/>
    </w:rPr>
  </w:style>
  <w:style w:type="character" w:default="1" w:styleId="DefaultParagraphFont">
    <w:name w:val="Default Paragraph Font"/>
    <w:semiHidden/>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eader" Target="header2.xml" /><Relationship Id="rId100" Type="http://schemas.openxmlformats.org/officeDocument/2006/relationships/image" Target="media/image94.png" /><Relationship Id="rId101" Type="http://schemas.openxmlformats.org/officeDocument/2006/relationships/image" Target="media/image95.png" /><Relationship Id="rId102" Type="http://schemas.openxmlformats.org/officeDocument/2006/relationships/image" Target="media/image96.png" /><Relationship Id="rId103" Type="http://schemas.openxmlformats.org/officeDocument/2006/relationships/image" Target="media/image97.png" /><Relationship Id="rId104" Type="http://schemas.openxmlformats.org/officeDocument/2006/relationships/image" Target="media/image98.png" /><Relationship Id="rId105" Type="http://schemas.openxmlformats.org/officeDocument/2006/relationships/image" Target="media/image99.jpeg" /><Relationship Id="rId106" Type="http://schemas.openxmlformats.org/officeDocument/2006/relationships/image" Target="media/image100.png" /><Relationship Id="rId107" Type="http://schemas.openxmlformats.org/officeDocument/2006/relationships/image" Target="media/image101.png" /><Relationship Id="rId108" Type="http://schemas.openxmlformats.org/officeDocument/2006/relationships/image" Target="media/image102.png" /><Relationship Id="rId109" Type="http://schemas.openxmlformats.org/officeDocument/2006/relationships/image" Target="media/image103.png" /><Relationship Id="rId11" Type="http://schemas.openxmlformats.org/officeDocument/2006/relationships/footer" Target="footer2.xml" /><Relationship Id="rId110" Type="http://schemas.openxmlformats.org/officeDocument/2006/relationships/image" Target="media/image104.png" /><Relationship Id="rId111" Type="http://schemas.openxmlformats.org/officeDocument/2006/relationships/image" Target="media/image105.png" /><Relationship Id="rId112" Type="http://schemas.openxmlformats.org/officeDocument/2006/relationships/image" Target="media/image106.png" /><Relationship Id="rId113" Type="http://schemas.openxmlformats.org/officeDocument/2006/relationships/image" Target="media/image107.png" /><Relationship Id="rId114" Type="http://schemas.openxmlformats.org/officeDocument/2006/relationships/image" Target="media/image108.png" /><Relationship Id="rId115" Type="http://schemas.openxmlformats.org/officeDocument/2006/relationships/image" Target="media/image109.png" /><Relationship Id="rId116" Type="http://schemas.openxmlformats.org/officeDocument/2006/relationships/image" Target="media/image110.png" /><Relationship Id="rId117" Type="http://schemas.openxmlformats.org/officeDocument/2006/relationships/image" Target="media/image111.png" /><Relationship Id="rId118" Type="http://schemas.openxmlformats.org/officeDocument/2006/relationships/image" Target="media/image112.png" /><Relationship Id="rId119" Type="http://schemas.openxmlformats.org/officeDocument/2006/relationships/image" Target="media/image113.png" /><Relationship Id="rId12" Type="http://schemas.openxmlformats.org/officeDocument/2006/relationships/image" Target="media/image6.jpeg" /><Relationship Id="rId120" Type="http://schemas.openxmlformats.org/officeDocument/2006/relationships/image" Target="media/image114.png" /><Relationship Id="rId121" Type="http://schemas.openxmlformats.org/officeDocument/2006/relationships/image" Target="media/image115.png" /><Relationship Id="rId122" Type="http://schemas.openxmlformats.org/officeDocument/2006/relationships/image" Target="media/image116.png" /><Relationship Id="rId123" Type="http://schemas.openxmlformats.org/officeDocument/2006/relationships/image" Target="media/image117.png" /><Relationship Id="rId124" Type="http://schemas.openxmlformats.org/officeDocument/2006/relationships/image" Target="media/image118.png" /><Relationship Id="rId125" Type="http://schemas.openxmlformats.org/officeDocument/2006/relationships/image" Target="media/image119.png" /><Relationship Id="rId126" Type="http://schemas.openxmlformats.org/officeDocument/2006/relationships/image" Target="media/image120.png" /><Relationship Id="rId127" Type="http://schemas.openxmlformats.org/officeDocument/2006/relationships/image" Target="media/image121.png" /><Relationship Id="rId128" Type="http://schemas.openxmlformats.org/officeDocument/2006/relationships/image" Target="media/image122.jpeg" /><Relationship Id="rId129" Type="http://schemas.openxmlformats.org/officeDocument/2006/relationships/image" Target="media/image123.png" /><Relationship Id="rId13" Type="http://schemas.openxmlformats.org/officeDocument/2006/relationships/image" Target="media/image7.png" /><Relationship Id="rId130" Type="http://schemas.openxmlformats.org/officeDocument/2006/relationships/image" Target="media/image124.png" /><Relationship Id="rId131" Type="http://schemas.openxmlformats.org/officeDocument/2006/relationships/image" Target="media/image125.png" /><Relationship Id="rId132" Type="http://schemas.openxmlformats.org/officeDocument/2006/relationships/image" Target="media/image126.png" /><Relationship Id="rId133" Type="http://schemas.openxmlformats.org/officeDocument/2006/relationships/image" Target="media/image127.jpeg" /><Relationship Id="rId134" Type="http://schemas.openxmlformats.org/officeDocument/2006/relationships/image" Target="media/image128.png" /><Relationship Id="rId135" Type="http://schemas.openxmlformats.org/officeDocument/2006/relationships/image" Target="media/image129.png" /><Relationship Id="rId136" Type="http://schemas.openxmlformats.org/officeDocument/2006/relationships/image" Target="media/image130.png" /><Relationship Id="rId137" Type="http://schemas.openxmlformats.org/officeDocument/2006/relationships/image" Target="media/image131.png" /><Relationship Id="rId138" Type="http://schemas.openxmlformats.org/officeDocument/2006/relationships/image" Target="media/image132.png" /><Relationship Id="rId139" Type="http://schemas.openxmlformats.org/officeDocument/2006/relationships/image" Target="media/image133.png" /><Relationship Id="rId14" Type="http://schemas.openxmlformats.org/officeDocument/2006/relationships/image" Target="media/image8.png" /><Relationship Id="rId140" Type="http://schemas.openxmlformats.org/officeDocument/2006/relationships/image" Target="media/image134.png" /><Relationship Id="rId141" Type="http://schemas.openxmlformats.org/officeDocument/2006/relationships/image" Target="media/image135.jpeg" /><Relationship Id="rId142" Type="http://schemas.openxmlformats.org/officeDocument/2006/relationships/image" Target="media/image136.png" /><Relationship Id="rId143" Type="http://schemas.openxmlformats.org/officeDocument/2006/relationships/image" Target="media/image137.png" /><Relationship Id="rId144" Type="http://schemas.openxmlformats.org/officeDocument/2006/relationships/image" Target="media/image138.png" /><Relationship Id="rId145" Type="http://schemas.openxmlformats.org/officeDocument/2006/relationships/image" Target="media/image139.png" /><Relationship Id="rId146" Type="http://schemas.openxmlformats.org/officeDocument/2006/relationships/image" Target="media/image140.png" /><Relationship Id="rId147" Type="http://schemas.openxmlformats.org/officeDocument/2006/relationships/image" Target="media/image141.png" /><Relationship Id="rId148" Type="http://schemas.openxmlformats.org/officeDocument/2006/relationships/image" Target="media/image142.png" /><Relationship Id="rId149" Type="http://schemas.openxmlformats.org/officeDocument/2006/relationships/image" Target="media/image143.png" /><Relationship Id="rId15" Type="http://schemas.openxmlformats.org/officeDocument/2006/relationships/image" Target="media/image9.png" /><Relationship Id="rId150" Type="http://schemas.openxmlformats.org/officeDocument/2006/relationships/image" Target="media/image144.png" /><Relationship Id="rId151" Type="http://schemas.openxmlformats.org/officeDocument/2006/relationships/image" Target="media/image145.jpeg" /><Relationship Id="rId152" Type="http://schemas.openxmlformats.org/officeDocument/2006/relationships/image" Target="media/image146.png" /><Relationship Id="rId153" Type="http://schemas.openxmlformats.org/officeDocument/2006/relationships/image" Target="media/image147.jpeg" /><Relationship Id="rId154" Type="http://schemas.openxmlformats.org/officeDocument/2006/relationships/image" Target="media/image148.png" /><Relationship Id="rId155" Type="http://schemas.openxmlformats.org/officeDocument/2006/relationships/image" Target="media/image149.png" /><Relationship Id="rId156" Type="http://schemas.openxmlformats.org/officeDocument/2006/relationships/header" Target="header3.xml" /><Relationship Id="rId157" Type="http://schemas.openxmlformats.org/officeDocument/2006/relationships/footer" Target="footer3.xml" /><Relationship Id="rId158" Type="http://schemas.openxmlformats.org/officeDocument/2006/relationships/image" Target="media/image150.png" /><Relationship Id="rId159" Type="http://schemas.openxmlformats.org/officeDocument/2006/relationships/image" Target="media/image151.png" /><Relationship Id="rId16" Type="http://schemas.openxmlformats.org/officeDocument/2006/relationships/image" Target="media/image10.png" /><Relationship Id="rId160" Type="http://schemas.openxmlformats.org/officeDocument/2006/relationships/image" Target="media/image152.png" /><Relationship Id="rId161" Type="http://schemas.openxmlformats.org/officeDocument/2006/relationships/image" Target="media/image153.png" /><Relationship Id="rId162" Type="http://schemas.openxmlformats.org/officeDocument/2006/relationships/image" Target="media/image154.png" /><Relationship Id="rId163" Type="http://schemas.openxmlformats.org/officeDocument/2006/relationships/image" Target="media/image155.png" /><Relationship Id="rId164" Type="http://schemas.openxmlformats.org/officeDocument/2006/relationships/image" Target="media/image156.png" /><Relationship Id="rId165" Type="http://schemas.openxmlformats.org/officeDocument/2006/relationships/image" Target="media/image157.png" /><Relationship Id="rId166" Type="http://schemas.openxmlformats.org/officeDocument/2006/relationships/image" Target="media/image158.png" /><Relationship Id="rId167" Type="http://schemas.openxmlformats.org/officeDocument/2006/relationships/image" Target="media/image159.png" /><Relationship Id="rId168" Type="http://schemas.openxmlformats.org/officeDocument/2006/relationships/image" Target="media/image160.jpeg" /><Relationship Id="rId169" Type="http://schemas.openxmlformats.org/officeDocument/2006/relationships/image" Target="media/image161.png" /><Relationship Id="rId17" Type="http://schemas.openxmlformats.org/officeDocument/2006/relationships/image" Target="media/image11.png" /><Relationship Id="rId170" Type="http://schemas.openxmlformats.org/officeDocument/2006/relationships/image" Target="media/image162.jpeg" /><Relationship Id="rId171" Type="http://schemas.openxmlformats.org/officeDocument/2006/relationships/image" Target="media/image163.png" /><Relationship Id="rId172" Type="http://schemas.openxmlformats.org/officeDocument/2006/relationships/image" Target="media/image164.png" /><Relationship Id="rId173" Type="http://schemas.openxmlformats.org/officeDocument/2006/relationships/image" Target="media/image165.png" /><Relationship Id="rId174" Type="http://schemas.openxmlformats.org/officeDocument/2006/relationships/image" Target="media/image166.png" /><Relationship Id="rId175" Type="http://schemas.openxmlformats.org/officeDocument/2006/relationships/image" Target="media/image167.png" /><Relationship Id="rId176" Type="http://schemas.openxmlformats.org/officeDocument/2006/relationships/image" Target="media/image168.png" /><Relationship Id="rId177" Type="http://schemas.openxmlformats.org/officeDocument/2006/relationships/image" Target="media/image169.jpeg" /><Relationship Id="rId178" Type="http://schemas.openxmlformats.org/officeDocument/2006/relationships/image" Target="media/image170.png" /><Relationship Id="rId179" Type="http://schemas.openxmlformats.org/officeDocument/2006/relationships/image" Target="media/image171.png" /><Relationship Id="rId18" Type="http://schemas.openxmlformats.org/officeDocument/2006/relationships/image" Target="media/image12.png" /><Relationship Id="rId180" Type="http://schemas.openxmlformats.org/officeDocument/2006/relationships/image" Target="media/image172.png" /><Relationship Id="rId181" Type="http://schemas.openxmlformats.org/officeDocument/2006/relationships/image" Target="media/image173.png" /><Relationship Id="rId182" Type="http://schemas.openxmlformats.org/officeDocument/2006/relationships/image" Target="media/image174.png" /><Relationship Id="rId183" Type="http://schemas.openxmlformats.org/officeDocument/2006/relationships/image" Target="media/image175.png" /><Relationship Id="rId184" Type="http://schemas.openxmlformats.org/officeDocument/2006/relationships/image" Target="media/image176.png" /><Relationship Id="rId185" Type="http://schemas.openxmlformats.org/officeDocument/2006/relationships/image" Target="media/image177.png" /><Relationship Id="rId186" Type="http://schemas.openxmlformats.org/officeDocument/2006/relationships/image" Target="media/image178.png" /><Relationship Id="rId187" Type="http://schemas.openxmlformats.org/officeDocument/2006/relationships/image" Target="media/image179.png" /><Relationship Id="rId188" Type="http://schemas.openxmlformats.org/officeDocument/2006/relationships/image" Target="media/image180.png" /><Relationship Id="rId189" Type="http://schemas.openxmlformats.org/officeDocument/2006/relationships/image" Target="media/image181.png" /><Relationship Id="rId19" Type="http://schemas.openxmlformats.org/officeDocument/2006/relationships/image" Target="media/image13.jpeg" /><Relationship Id="rId190" Type="http://schemas.openxmlformats.org/officeDocument/2006/relationships/image" Target="media/image182.png" /><Relationship Id="rId191" Type="http://schemas.openxmlformats.org/officeDocument/2006/relationships/image" Target="media/image183.jpeg" /><Relationship Id="rId192" Type="http://schemas.openxmlformats.org/officeDocument/2006/relationships/image" Target="media/image184.png" /><Relationship Id="rId193" Type="http://schemas.openxmlformats.org/officeDocument/2006/relationships/image" Target="media/image185.png" /><Relationship Id="rId194" Type="http://schemas.openxmlformats.org/officeDocument/2006/relationships/image" Target="media/image186.png" /><Relationship Id="rId195" Type="http://schemas.openxmlformats.org/officeDocument/2006/relationships/image" Target="media/image187.png" /><Relationship Id="rId196" Type="http://schemas.openxmlformats.org/officeDocument/2006/relationships/image" Target="media/image188.png" /><Relationship Id="rId197" Type="http://schemas.openxmlformats.org/officeDocument/2006/relationships/image" Target="media/image189.png" /><Relationship Id="rId198" Type="http://schemas.openxmlformats.org/officeDocument/2006/relationships/image" Target="media/image190.png" /><Relationship Id="rId199" Type="http://schemas.openxmlformats.org/officeDocument/2006/relationships/image" Target="media/image191.png" /><Relationship Id="rId2" Type="http://schemas.openxmlformats.org/officeDocument/2006/relationships/webSettings" Target="webSettings.xml" /><Relationship Id="rId20" Type="http://schemas.openxmlformats.org/officeDocument/2006/relationships/image" Target="media/image14.png" /><Relationship Id="rId200" Type="http://schemas.openxmlformats.org/officeDocument/2006/relationships/image" Target="media/image192.png" /><Relationship Id="rId201" Type="http://schemas.openxmlformats.org/officeDocument/2006/relationships/image" Target="media/image193.png" /><Relationship Id="rId202" Type="http://schemas.openxmlformats.org/officeDocument/2006/relationships/image" Target="media/image194.png" /><Relationship Id="rId203" Type="http://schemas.openxmlformats.org/officeDocument/2006/relationships/image" Target="media/image195.png" /><Relationship Id="rId204" Type="http://schemas.openxmlformats.org/officeDocument/2006/relationships/image" Target="media/image196.png" /><Relationship Id="rId205" Type="http://schemas.openxmlformats.org/officeDocument/2006/relationships/image" Target="media/image197.png" /><Relationship Id="rId206" Type="http://schemas.openxmlformats.org/officeDocument/2006/relationships/image" Target="media/image198.png" /><Relationship Id="rId207" Type="http://schemas.openxmlformats.org/officeDocument/2006/relationships/image" Target="media/image199.png" /><Relationship Id="rId208" Type="http://schemas.openxmlformats.org/officeDocument/2006/relationships/image" Target="media/image200.jpeg" /><Relationship Id="rId209" Type="http://schemas.openxmlformats.org/officeDocument/2006/relationships/image" Target="media/image201.png" /><Relationship Id="rId21" Type="http://schemas.openxmlformats.org/officeDocument/2006/relationships/image" Target="media/image15.png" /><Relationship Id="rId210" Type="http://schemas.openxmlformats.org/officeDocument/2006/relationships/image" Target="media/image202.png" /><Relationship Id="rId211" Type="http://schemas.openxmlformats.org/officeDocument/2006/relationships/image" Target="media/image203.png" /><Relationship Id="rId212" Type="http://schemas.openxmlformats.org/officeDocument/2006/relationships/image" Target="media/image204.png" /><Relationship Id="rId213" Type="http://schemas.openxmlformats.org/officeDocument/2006/relationships/image" Target="media/image205.png" /><Relationship Id="rId214" Type="http://schemas.openxmlformats.org/officeDocument/2006/relationships/image" Target="media/image206.png" /><Relationship Id="rId215" Type="http://schemas.openxmlformats.org/officeDocument/2006/relationships/image" Target="media/image207.png" /><Relationship Id="rId216" Type="http://schemas.openxmlformats.org/officeDocument/2006/relationships/image" Target="media/image208.png" /><Relationship Id="rId217" Type="http://schemas.openxmlformats.org/officeDocument/2006/relationships/image" Target="media/image209.jpeg" /><Relationship Id="rId218" Type="http://schemas.openxmlformats.org/officeDocument/2006/relationships/image" Target="media/image210.png" /><Relationship Id="rId219" Type="http://schemas.openxmlformats.org/officeDocument/2006/relationships/image" Target="media/image211.jpeg" /><Relationship Id="rId22" Type="http://schemas.openxmlformats.org/officeDocument/2006/relationships/image" Target="media/image16.png" /><Relationship Id="rId220" Type="http://schemas.openxmlformats.org/officeDocument/2006/relationships/image" Target="media/image212.png" /><Relationship Id="rId221" Type="http://schemas.openxmlformats.org/officeDocument/2006/relationships/image" Target="media/image213.png" /><Relationship Id="rId222" Type="http://schemas.openxmlformats.org/officeDocument/2006/relationships/image" Target="media/image214.png" /><Relationship Id="rId223" Type="http://schemas.openxmlformats.org/officeDocument/2006/relationships/image" Target="media/image215.png" /><Relationship Id="rId224" Type="http://schemas.openxmlformats.org/officeDocument/2006/relationships/image" Target="media/image216.png" /><Relationship Id="rId225" Type="http://schemas.openxmlformats.org/officeDocument/2006/relationships/image" Target="media/image217.png" /><Relationship Id="rId226" Type="http://schemas.openxmlformats.org/officeDocument/2006/relationships/image" Target="media/image218.png" /><Relationship Id="rId227" Type="http://schemas.openxmlformats.org/officeDocument/2006/relationships/image" Target="media/image219.png" /><Relationship Id="rId228" Type="http://schemas.openxmlformats.org/officeDocument/2006/relationships/image" Target="media/image220.png" /><Relationship Id="rId229" Type="http://schemas.openxmlformats.org/officeDocument/2006/relationships/image" Target="media/image221.png" /><Relationship Id="rId23" Type="http://schemas.openxmlformats.org/officeDocument/2006/relationships/image" Target="media/image17.png" /><Relationship Id="rId230" Type="http://schemas.openxmlformats.org/officeDocument/2006/relationships/image" Target="media/image222.png" /><Relationship Id="rId231" Type="http://schemas.openxmlformats.org/officeDocument/2006/relationships/image" Target="media/image223.png" /><Relationship Id="rId232" Type="http://schemas.openxmlformats.org/officeDocument/2006/relationships/image" Target="media/image224.png" /><Relationship Id="rId233" Type="http://schemas.openxmlformats.org/officeDocument/2006/relationships/image" Target="media/image225.png" /><Relationship Id="rId234" Type="http://schemas.openxmlformats.org/officeDocument/2006/relationships/image" Target="media/image226.png" /><Relationship Id="rId235" Type="http://schemas.openxmlformats.org/officeDocument/2006/relationships/image" Target="media/image227.png" /><Relationship Id="rId236" Type="http://schemas.openxmlformats.org/officeDocument/2006/relationships/image" Target="media/image228.png" /><Relationship Id="rId237" Type="http://schemas.openxmlformats.org/officeDocument/2006/relationships/image" Target="media/image229.png" /><Relationship Id="rId238" Type="http://schemas.openxmlformats.org/officeDocument/2006/relationships/image" Target="media/image230.png" /><Relationship Id="rId239" Type="http://schemas.openxmlformats.org/officeDocument/2006/relationships/image" Target="media/image231.png" /><Relationship Id="rId24" Type="http://schemas.openxmlformats.org/officeDocument/2006/relationships/image" Target="media/image18.png" /><Relationship Id="rId240" Type="http://schemas.openxmlformats.org/officeDocument/2006/relationships/image" Target="media/image232.png" /><Relationship Id="rId241" Type="http://schemas.openxmlformats.org/officeDocument/2006/relationships/image" Target="media/image233.png" /><Relationship Id="rId242" Type="http://schemas.openxmlformats.org/officeDocument/2006/relationships/image" Target="media/image234.png" /><Relationship Id="rId243" Type="http://schemas.openxmlformats.org/officeDocument/2006/relationships/image" Target="media/image235.png" /><Relationship Id="rId244" Type="http://schemas.openxmlformats.org/officeDocument/2006/relationships/image" Target="media/image236.png" /><Relationship Id="rId245" Type="http://schemas.openxmlformats.org/officeDocument/2006/relationships/image" Target="media/image237.png" /><Relationship Id="rId246" Type="http://schemas.openxmlformats.org/officeDocument/2006/relationships/image" Target="media/image238.png" /><Relationship Id="rId247" Type="http://schemas.openxmlformats.org/officeDocument/2006/relationships/image" Target="media/image239.png" /><Relationship Id="rId248" Type="http://schemas.openxmlformats.org/officeDocument/2006/relationships/image" Target="media/image240.png" /><Relationship Id="rId249" Type="http://schemas.openxmlformats.org/officeDocument/2006/relationships/image" Target="media/image241.png" /><Relationship Id="rId25" Type="http://schemas.openxmlformats.org/officeDocument/2006/relationships/image" Target="media/image19.png" /><Relationship Id="rId250" Type="http://schemas.openxmlformats.org/officeDocument/2006/relationships/image" Target="media/image242.png" /><Relationship Id="rId251" Type="http://schemas.openxmlformats.org/officeDocument/2006/relationships/image" Target="media/image243.png" /><Relationship Id="rId252" Type="http://schemas.openxmlformats.org/officeDocument/2006/relationships/image" Target="media/image244.png" /><Relationship Id="rId253" Type="http://schemas.openxmlformats.org/officeDocument/2006/relationships/image" Target="media/image245.png" /><Relationship Id="rId254" Type="http://schemas.openxmlformats.org/officeDocument/2006/relationships/image" Target="media/image246.png" /><Relationship Id="rId255" Type="http://schemas.openxmlformats.org/officeDocument/2006/relationships/image" Target="media/image247.png" /><Relationship Id="rId256" Type="http://schemas.openxmlformats.org/officeDocument/2006/relationships/image" Target="media/image248.png" /><Relationship Id="rId257" Type="http://schemas.openxmlformats.org/officeDocument/2006/relationships/image" Target="media/image249.png" /><Relationship Id="rId258" Type="http://schemas.openxmlformats.org/officeDocument/2006/relationships/image" Target="media/image250.jpeg" /><Relationship Id="rId259" Type="http://schemas.openxmlformats.org/officeDocument/2006/relationships/image" Target="media/image251.png" /><Relationship Id="rId26" Type="http://schemas.openxmlformats.org/officeDocument/2006/relationships/image" Target="media/image20.png" /><Relationship Id="rId260" Type="http://schemas.openxmlformats.org/officeDocument/2006/relationships/image" Target="media/image252.png" /><Relationship Id="rId261" Type="http://schemas.openxmlformats.org/officeDocument/2006/relationships/image" Target="media/image253.png" /><Relationship Id="rId262" Type="http://schemas.openxmlformats.org/officeDocument/2006/relationships/image" Target="media/image254.png" /><Relationship Id="rId263" Type="http://schemas.openxmlformats.org/officeDocument/2006/relationships/image" Target="media/image255.png" /><Relationship Id="rId264" Type="http://schemas.openxmlformats.org/officeDocument/2006/relationships/header" Target="header4.xml" /><Relationship Id="rId265" Type="http://schemas.openxmlformats.org/officeDocument/2006/relationships/footer" Target="footer4.xml" /><Relationship Id="rId266" Type="http://schemas.openxmlformats.org/officeDocument/2006/relationships/image" Target="media/image256.jpeg" /><Relationship Id="rId267" Type="http://schemas.openxmlformats.org/officeDocument/2006/relationships/image" Target="media/image257.png" /><Relationship Id="rId268" Type="http://schemas.openxmlformats.org/officeDocument/2006/relationships/image" Target="media/image258.png" /><Relationship Id="rId269" Type="http://schemas.openxmlformats.org/officeDocument/2006/relationships/image" Target="media/image259.png" /><Relationship Id="rId27" Type="http://schemas.openxmlformats.org/officeDocument/2006/relationships/image" Target="media/image21.png" /><Relationship Id="rId270" Type="http://schemas.openxmlformats.org/officeDocument/2006/relationships/image" Target="media/image260.png" /><Relationship Id="rId271" Type="http://schemas.openxmlformats.org/officeDocument/2006/relationships/image" Target="media/image261.png" /><Relationship Id="rId272" Type="http://schemas.openxmlformats.org/officeDocument/2006/relationships/image" Target="media/image262.png" /><Relationship Id="rId273" Type="http://schemas.openxmlformats.org/officeDocument/2006/relationships/image" Target="media/image263.png" /><Relationship Id="rId274" Type="http://schemas.openxmlformats.org/officeDocument/2006/relationships/image" Target="media/image264.png" /><Relationship Id="rId275" Type="http://schemas.openxmlformats.org/officeDocument/2006/relationships/image" Target="media/image265.png" /><Relationship Id="rId276" Type="http://schemas.openxmlformats.org/officeDocument/2006/relationships/image" Target="media/image266.png" /><Relationship Id="rId277" Type="http://schemas.openxmlformats.org/officeDocument/2006/relationships/image" Target="media/image267.png" /><Relationship Id="rId278" Type="http://schemas.openxmlformats.org/officeDocument/2006/relationships/image" Target="media/image268.png" /><Relationship Id="rId279" Type="http://schemas.openxmlformats.org/officeDocument/2006/relationships/image" Target="media/image269.png" /><Relationship Id="rId28" Type="http://schemas.openxmlformats.org/officeDocument/2006/relationships/image" Target="media/image22.png" /><Relationship Id="rId280" Type="http://schemas.openxmlformats.org/officeDocument/2006/relationships/image" Target="media/image270.png" /><Relationship Id="rId281" Type="http://schemas.openxmlformats.org/officeDocument/2006/relationships/image" Target="media/image271.png" /><Relationship Id="rId282" Type="http://schemas.openxmlformats.org/officeDocument/2006/relationships/image" Target="media/image272.png" /><Relationship Id="rId283" Type="http://schemas.openxmlformats.org/officeDocument/2006/relationships/image" Target="media/image273.png" /><Relationship Id="rId284" Type="http://schemas.openxmlformats.org/officeDocument/2006/relationships/image" Target="media/image274.png" /><Relationship Id="rId285" Type="http://schemas.openxmlformats.org/officeDocument/2006/relationships/image" Target="media/image275.png" /><Relationship Id="rId286" Type="http://schemas.openxmlformats.org/officeDocument/2006/relationships/image" Target="media/image276.png" /><Relationship Id="rId287" Type="http://schemas.openxmlformats.org/officeDocument/2006/relationships/image" Target="media/image277.png" /><Relationship Id="rId288" Type="http://schemas.openxmlformats.org/officeDocument/2006/relationships/image" Target="media/image278.png" /><Relationship Id="rId289" Type="http://schemas.openxmlformats.org/officeDocument/2006/relationships/image" Target="media/image279.png" /><Relationship Id="rId29" Type="http://schemas.openxmlformats.org/officeDocument/2006/relationships/image" Target="media/image23.png" /><Relationship Id="rId290" Type="http://schemas.openxmlformats.org/officeDocument/2006/relationships/image" Target="media/image280.png" /><Relationship Id="rId291" Type="http://schemas.openxmlformats.org/officeDocument/2006/relationships/image" Target="media/image281.jpeg" /><Relationship Id="rId292" Type="http://schemas.openxmlformats.org/officeDocument/2006/relationships/image" Target="media/image282.png" /><Relationship Id="rId293" Type="http://schemas.openxmlformats.org/officeDocument/2006/relationships/image" Target="media/image283.png" /><Relationship Id="rId294" Type="http://schemas.openxmlformats.org/officeDocument/2006/relationships/image" Target="media/image284.png" /><Relationship Id="rId295" Type="http://schemas.openxmlformats.org/officeDocument/2006/relationships/image" Target="media/image285.png" /><Relationship Id="rId296" Type="http://schemas.openxmlformats.org/officeDocument/2006/relationships/image" Target="media/image286.png" /><Relationship Id="rId297" Type="http://schemas.openxmlformats.org/officeDocument/2006/relationships/image" Target="media/image287.png" /><Relationship Id="rId298" Type="http://schemas.openxmlformats.org/officeDocument/2006/relationships/header" Target="header5.xml" /><Relationship Id="rId299" Type="http://schemas.openxmlformats.org/officeDocument/2006/relationships/footer" Target="footer5.xml" /><Relationship Id="rId3" Type="http://schemas.openxmlformats.org/officeDocument/2006/relationships/fontTable" Target="fontTable.xml" /><Relationship Id="rId30" Type="http://schemas.openxmlformats.org/officeDocument/2006/relationships/image" Target="media/image24.png" /><Relationship Id="rId300" Type="http://schemas.openxmlformats.org/officeDocument/2006/relationships/image" Target="media/image288.jpeg" /><Relationship Id="rId301" Type="http://schemas.openxmlformats.org/officeDocument/2006/relationships/image" Target="media/image289.png" /><Relationship Id="rId302" Type="http://schemas.openxmlformats.org/officeDocument/2006/relationships/image" Target="media/image290.png" /><Relationship Id="rId303" Type="http://schemas.openxmlformats.org/officeDocument/2006/relationships/image" Target="media/image291.png" /><Relationship Id="rId304" Type="http://schemas.openxmlformats.org/officeDocument/2006/relationships/image" Target="media/image292.png" /><Relationship Id="rId305" Type="http://schemas.openxmlformats.org/officeDocument/2006/relationships/image" Target="media/image293.png" /><Relationship Id="rId306" Type="http://schemas.openxmlformats.org/officeDocument/2006/relationships/image" Target="media/image294.png" /><Relationship Id="rId307" Type="http://schemas.openxmlformats.org/officeDocument/2006/relationships/image" Target="media/image295.png" /><Relationship Id="rId308" Type="http://schemas.openxmlformats.org/officeDocument/2006/relationships/image" Target="media/image296.png" /><Relationship Id="rId309" Type="http://schemas.openxmlformats.org/officeDocument/2006/relationships/image" Target="media/image297.png" /><Relationship Id="rId31" Type="http://schemas.openxmlformats.org/officeDocument/2006/relationships/image" Target="media/image25.jpeg" /><Relationship Id="rId310" Type="http://schemas.openxmlformats.org/officeDocument/2006/relationships/image" Target="media/image298.png" /><Relationship Id="rId311" Type="http://schemas.openxmlformats.org/officeDocument/2006/relationships/image" Target="media/image299.png" /><Relationship Id="rId312" Type="http://schemas.openxmlformats.org/officeDocument/2006/relationships/image" Target="media/image300.png" /><Relationship Id="rId313" Type="http://schemas.openxmlformats.org/officeDocument/2006/relationships/image" Target="media/image301.png" /><Relationship Id="rId314" Type="http://schemas.openxmlformats.org/officeDocument/2006/relationships/image" Target="media/image302.png" /><Relationship Id="rId315" Type="http://schemas.openxmlformats.org/officeDocument/2006/relationships/image" Target="media/image303.png" /><Relationship Id="rId316" Type="http://schemas.openxmlformats.org/officeDocument/2006/relationships/image" Target="media/image304.png" /><Relationship Id="rId317" Type="http://schemas.openxmlformats.org/officeDocument/2006/relationships/image" Target="media/image305.png" /><Relationship Id="rId318" Type="http://schemas.openxmlformats.org/officeDocument/2006/relationships/image" Target="media/image306.png" /><Relationship Id="rId319" Type="http://schemas.openxmlformats.org/officeDocument/2006/relationships/image" Target="media/image307.png" /><Relationship Id="rId32" Type="http://schemas.openxmlformats.org/officeDocument/2006/relationships/image" Target="media/image26.png" /><Relationship Id="rId320" Type="http://schemas.openxmlformats.org/officeDocument/2006/relationships/image" Target="media/image308.png" /><Relationship Id="rId321" Type="http://schemas.openxmlformats.org/officeDocument/2006/relationships/header" Target="header6.xml" /><Relationship Id="rId322" Type="http://schemas.openxmlformats.org/officeDocument/2006/relationships/footer" Target="footer6.xml" /><Relationship Id="rId323" Type="http://schemas.openxmlformats.org/officeDocument/2006/relationships/image" Target="media/image309.jpeg" /><Relationship Id="rId324" Type="http://schemas.openxmlformats.org/officeDocument/2006/relationships/image" Target="media/image310.png" /><Relationship Id="rId325" Type="http://schemas.openxmlformats.org/officeDocument/2006/relationships/image" Target="media/image311.png" /><Relationship Id="rId326" Type="http://schemas.openxmlformats.org/officeDocument/2006/relationships/image" Target="media/image312.png" /><Relationship Id="rId327" Type="http://schemas.openxmlformats.org/officeDocument/2006/relationships/image" Target="media/image313.png" /><Relationship Id="rId328" Type="http://schemas.openxmlformats.org/officeDocument/2006/relationships/image" Target="media/image314.png" /><Relationship Id="rId329" Type="http://schemas.openxmlformats.org/officeDocument/2006/relationships/image" Target="media/image315.png" /><Relationship Id="rId33" Type="http://schemas.openxmlformats.org/officeDocument/2006/relationships/image" Target="media/image27.png" /><Relationship Id="rId330" Type="http://schemas.openxmlformats.org/officeDocument/2006/relationships/image" Target="media/image316.png" /><Relationship Id="rId331" Type="http://schemas.openxmlformats.org/officeDocument/2006/relationships/image" Target="media/image317.png" /><Relationship Id="rId332" Type="http://schemas.openxmlformats.org/officeDocument/2006/relationships/image" Target="media/image318.png" /><Relationship Id="rId333" Type="http://schemas.openxmlformats.org/officeDocument/2006/relationships/image" Target="media/image319.png" /><Relationship Id="rId334" Type="http://schemas.openxmlformats.org/officeDocument/2006/relationships/image" Target="media/image320.jpeg" /><Relationship Id="rId335" Type="http://schemas.openxmlformats.org/officeDocument/2006/relationships/image" Target="media/image321.png" /><Relationship Id="rId336" Type="http://schemas.openxmlformats.org/officeDocument/2006/relationships/image" Target="media/image322.png" /><Relationship Id="rId337" Type="http://schemas.openxmlformats.org/officeDocument/2006/relationships/image" Target="media/image323.png" /><Relationship Id="rId338" Type="http://schemas.openxmlformats.org/officeDocument/2006/relationships/image" Target="media/image324.png" /><Relationship Id="rId339" Type="http://schemas.openxmlformats.org/officeDocument/2006/relationships/image" Target="media/image325.png" /><Relationship Id="rId34" Type="http://schemas.openxmlformats.org/officeDocument/2006/relationships/image" Target="media/image28.png" /><Relationship Id="rId340" Type="http://schemas.openxmlformats.org/officeDocument/2006/relationships/image" Target="media/image326.png" /><Relationship Id="rId341" Type="http://schemas.openxmlformats.org/officeDocument/2006/relationships/image" Target="media/image327.png" /><Relationship Id="rId342" Type="http://schemas.openxmlformats.org/officeDocument/2006/relationships/image" Target="media/image328.png" /><Relationship Id="rId343" Type="http://schemas.openxmlformats.org/officeDocument/2006/relationships/image" Target="media/image329.png" /><Relationship Id="rId344" Type="http://schemas.openxmlformats.org/officeDocument/2006/relationships/image" Target="media/image330.jpeg" /><Relationship Id="rId345" Type="http://schemas.openxmlformats.org/officeDocument/2006/relationships/image" Target="media/image331.png" /><Relationship Id="rId346" Type="http://schemas.openxmlformats.org/officeDocument/2006/relationships/image" Target="media/image332.png" /><Relationship Id="rId347" Type="http://schemas.openxmlformats.org/officeDocument/2006/relationships/image" Target="media/image333.png" /><Relationship Id="rId348" Type="http://schemas.openxmlformats.org/officeDocument/2006/relationships/image" Target="media/image334.png" /><Relationship Id="rId349" Type="http://schemas.openxmlformats.org/officeDocument/2006/relationships/image" Target="media/image335.png" /><Relationship Id="rId35" Type="http://schemas.openxmlformats.org/officeDocument/2006/relationships/image" Target="media/image29.png" /><Relationship Id="rId350" Type="http://schemas.openxmlformats.org/officeDocument/2006/relationships/image" Target="media/image336.png" /><Relationship Id="rId351" Type="http://schemas.openxmlformats.org/officeDocument/2006/relationships/image" Target="media/image337.jpeg" /><Relationship Id="rId352" Type="http://schemas.openxmlformats.org/officeDocument/2006/relationships/image" Target="media/image338.png" /><Relationship Id="rId353" Type="http://schemas.openxmlformats.org/officeDocument/2006/relationships/image" Target="media/image339.jpeg" /><Relationship Id="rId354" Type="http://schemas.openxmlformats.org/officeDocument/2006/relationships/image" Target="media/image340.png" /><Relationship Id="rId355" Type="http://schemas.openxmlformats.org/officeDocument/2006/relationships/image" Target="media/image341.jpeg" /><Relationship Id="rId356" Type="http://schemas.openxmlformats.org/officeDocument/2006/relationships/image" Target="media/image342.png" /><Relationship Id="rId357" Type="http://schemas.openxmlformats.org/officeDocument/2006/relationships/image" Target="media/image343.png" /><Relationship Id="rId358" Type="http://schemas.openxmlformats.org/officeDocument/2006/relationships/image" Target="media/image344.png" /><Relationship Id="rId359" Type="http://schemas.openxmlformats.org/officeDocument/2006/relationships/image" Target="media/image345.png" /><Relationship Id="rId36" Type="http://schemas.openxmlformats.org/officeDocument/2006/relationships/image" Target="media/image30.png" /><Relationship Id="rId360" Type="http://schemas.openxmlformats.org/officeDocument/2006/relationships/image" Target="media/image346.png" /><Relationship Id="rId361" Type="http://schemas.openxmlformats.org/officeDocument/2006/relationships/image" Target="media/image347.png" /><Relationship Id="rId362" Type="http://schemas.openxmlformats.org/officeDocument/2006/relationships/image" Target="media/image348.png" /><Relationship Id="rId363" Type="http://schemas.openxmlformats.org/officeDocument/2006/relationships/image" Target="media/image349.png" /><Relationship Id="rId364" Type="http://schemas.openxmlformats.org/officeDocument/2006/relationships/image" Target="media/image350.png" /><Relationship Id="rId365" Type="http://schemas.openxmlformats.org/officeDocument/2006/relationships/image" Target="media/image351.png" /><Relationship Id="rId366" Type="http://schemas.openxmlformats.org/officeDocument/2006/relationships/header" Target="header7.xml" /><Relationship Id="rId367" Type="http://schemas.openxmlformats.org/officeDocument/2006/relationships/footer" Target="footer7.xml" /><Relationship Id="rId368" Type="http://schemas.openxmlformats.org/officeDocument/2006/relationships/theme" Target="theme/theme1.xml" /><Relationship Id="rId369" Type="http://schemas.openxmlformats.org/officeDocument/2006/relationships/numbering" Target="numbering.xml" /><Relationship Id="rId37" Type="http://schemas.openxmlformats.org/officeDocument/2006/relationships/image" Target="media/image31.png" /><Relationship Id="rId370" Type="http://schemas.openxmlformats.org/officeDocument/2006/relationships/styles" Target="styles.xml" /><Relationship Id="rId38" Type="http://schemas.openxmlformats.org/officeDocument/2006/relationships/image" Target="media/image32.png" /><Relationship Id="rId39" Type="http://schemas.openxmlformats.org/officeDocument/2006/relationships/image" Target="media/image33.png" /><Relationship Id="rId4" Type="http://schemas.openxmlformats.org/officeDocument/2006/relationships/header" Target="header1.xml" /><Relationship Id="rId40" Type="http://schemas.openxmlformats.org/officeDocument/2006/relationships/image" Target="media/image34.png" /><Relationship Id="rId41" Type="http://schemas.openxmlformats.org/officeDocument/2006/relationships/image" Target="media/image35.png" /><Relationship Id="rId42" Type="http://schemas.openxmlformats.org/officeDocument/2006/relationships/image" Target="media/image36.png" /><Relationship Id="rId43" Type="http://schemas.openxmlformats.org/officeDocument/2006/relationships/image" Target="media/image37.png" /><Relationship Id="rId44" Type="http://schemas.openxmlformats.org/officeDocument/2006/relationships/image" Target="media/image38.png" /><Relationship Id="rId45" Type="http://schemas.openxmlformats.org/officeDocument/2006/relationships/image" Target="media/image39.png" /><Relationship Id="rId46" Type="http://schemas.openxmlformats.org/officeDocument/2006/relationships/image" Target="media/image40.png" /><Relationship Id="rId47" Type="http://schemas.openxmlformats.org/officeDocument/2006/relationships/image" Target="media/image41.png" /><Relationship Id="rId48" Type="http://schemas.openxmlformats.org/officeDocument/2006/relationships/image" Target="media/image42.png" /><Relationship Id="rId49" Type="http://schemas.openxmlformats.org/officeDocument/2006/relationships/image" Target="media/image43.png" /><Relationship Id="rId5" Type="http://schemas.openxmlformats.org/officeDocument/2006/relationships/footer" Target="footer1.xml" /><Relationship Id="rId50" Type="http://schemas.openxmlformats.org/officeDocument/2006/relationships/image" Target="media/image44.png" /><Relationship Id="rId51" Type="http://schemas.openxmlformats.org/officeDocument/2006/relationships/image" Target="media/image45.png" /><Relationship Id="rId52" Type="http://schemas.openxmlformats.org/officeDocument/2006/relationships/image" Target="media/image46.png" /><Relationship Id="rId53" Type="http://schemas.openxmlformats.org/officeDocument/2006/relationships/image" Target="media/image47.png" /><Relationship Id="rId54" Type="http://schemas.openxmlformats.org/officeDocument/2006/relationships/image" Target="media/image48.png" /><Relationship Id="rId55" Type="http://schemas.openxmlformats.org/officeDocument/2006/relationships/image" Target="media/image49.png" /><Relationship Id="rId56" Type="http://schemas.openxmlformats.org/officeDocument/2006/relationships/image" Target="media/image50.png" /><Relationship Id="rId57" Type="http://schemas.openxmlformats.org/officeDocument/2006/relationships/image" Target="media/image51.png" /><Relationship Id="rId58" Type="http://schemas.openxmlformats.org/officeDocument/2006/relationships/image" Target="media/image52.png" /><Relationship Id="rId59" Type="http://schemas.openxmlformats.org/officeDocument/2006/relationships/image" Target="media/image53.png" /><Relationship Id="rId6" Type="http://schemas.openxmlformats.org/officeDocument/2006/relationships/image" Target="media/image2.png" /><Relationship Id="rId60" Type="http://schemas.openxmlformats.org/officeDocument/2006/relationships/image" Target="media/image54.png" /><Relationship Id="rId61" Type="http://schemas.openxmlformats.org/officeDocument/2006/relationships/image" Target="media/image55.png" /><Relationship Id="rId62" Type="http://schemas.openxmlformats.org/officeDocument/2006/relationships/image" Target="media/image56.png" /><Relationship Id="rId63" Type="http://schemas.openxmlformats.org/officeDocument/2006/relationships/image" Target="media/image57.png" /><Relationship Id="rId64" Type="http://schemas.openxmlformats.org/officeDocument/2006/relationships/image" Target="media/image58.png" /><Relationship Id="rId65" Type="http://schemas.openxmlformats.org/officeDocument/2006/relationships/image" Target="media/image59.png" /><Relationship Id="rId66" Type="http://schemas.openxmlformats.org/officeDocument/2006/relationships/image" Target="media/image60.png" /><Relationship Id="rId67" Type="http://schemas.openxmlformats.org/officeDocument/2006/relationships/image" Target="media/image61.png" /><Relationship Id="rId68" Type="http://schemas.openxmlformats.org/officeDocument/2006/relationships/image" Target="media/image62.png" /><Relationship Id="rId69" Type="http://schemas.openxmlformats.org/officeDocument/2006/relationships/image" Target="media/image63.png" /><Relationship Id="rId7" Type="http://schemas.openxmlformats.org/officeDocument/2006/relationships/image" Target="media/image3.png" /><Relationship Id="rId70" Type="http://schemas.openxmlformats.org/officeDocument/2006/relationships/image" Target="media/image64.png" /><Relationship Id="rId71" Type="http://schemas.openxmlformats.org/officeDocument/2006/relationships/image" Target="media/image65.png" /><Relationship Id="rId72" Type="http://schemas.openxmlformats.org/officeDocument/2006/relationships/image" Target="media/image66.png" /><Relationship Id="rId73" Type="http://schemas.openxmlformats.org/officeDocument/2006/relationships/image" Target="media/image67.png" /><Relationship Id="rId74" Type="http://schemas.openxmlformats.org/officeDocument/2006/relationships/image" Target="media/image68.png" /><Relationship Id="rId75" Type="http://schemas.openxmlformats.org/officeDocument/2006/relationships/image" Target="media/image69.png" /><Relationship Id="rId76" Type="http://schemas.openxmlformats.org/officeDocument/2006/relationships/image" Target="media/image70.png" /><Relationship Id="rId77" Type="http://schemas.openxmlformats.org/officeDocument/2006/relationships/image" Target="media/image71.png" /><Relationship Id="rId78" Type="http://schemas.openxmlformats.org/officeDocument/2006/relationships/image" Target="media/image72.png" /><Relationship Id="rId79" Type="http://schemas.openxmlformats.org/officeDocument/2006/relationships/image" Target="media/image73.png" /><Relationship Id="rId8" Type="http://schemas.openxmlformats.org/officeDocument/2006/relationships/image" Target="media/image4.png" /><Relationship Id="rId80" Type="http://schemas.openxmlformats.org/officeDocument/2006/relationships/image" Target="media/image74.png" /><Relationship Id="rId81" Type="http://schemas.openxmlformats.org/officeDocument/2006/relationships/image" Target="media/image75.png" /><Relationship Id="rId82" Type="http://schemas.openxmlformats.org/officeDocument/2006/relationships/image" Target="media/image76.png" /><Relationship Id="rId83" Type="http://schemas.openxmlformats.org/officeDocument/2006/relationships/image" Target="media/image77.png" /><Relationship Id="rId84" Type="http://schemas.openxmlformats.org/officeDocument/2006/relationships/image" Target="media/image78.png" /><Relationship Id="rId85" Type="http://schemas.openxmlformats.org/officeDocument/2006/relationships/image" Target="media/image79.png" /><Relationship Id="rId86" Type="http://schemas.openxmlformats.org/officeDocument/2006/relationships/image" Target="media/image80.png" /><Relationship Id="rId87" Type="http://schemas.openxmlformats.org/officeDocument/2006/relationships/image" Target="media/image81.png" /><Relationship Id="rId88" Type="http://schemas.openxmlformats.org/officeDocument/2006/relationships/image" Target="media/image82.png" /><Relationship Id="rId89" Type="http://schemas.openxmlformats.org/officeDocument/2006/relationships/image" Target="media/image83.jpeg" /><Relationship Id="rId9" Type="http://schemas.openxmlformats.org/officeDocument/2006/relationships/image" Target="media/image5.png" /><Relationship Id="rId90" Type="http://schemas.openxmlformats.org/officeDocument/2006/relationships/image" Target="media/image84.png" /><Relationship Id="rId91" Type="http://schemas.openxmlformats.org/officeDocument/2006/relationships/image" Target="media/image85.png" /><Relationship Id="rId92" Type="http://schemas.openxmlformats.org/officeDocument/2006/relationships/image" Target="media/image86.png" /><Relationship Id="rId93" Type="http://schemas.openxmlformats.org/officeDocument/2006/relationships/image" Target="media/image87.png" /><Relationship Id="rId94" Type="http://schemas.openxmlformats.org/officeDocument/2006/relationships/image" Target="media/image88.png" /><Relationship Id="rId95" Type="http://schemas.openxmlformats.org/officeDocument/2006/relationships/image" Target="media/image89.png" /><Relationship Id="rId96" Type="http://schemas.openxmlformats.org/officeDocument/2006/relationships/image" Target="media/image90.png" /><Relationship Id="rId97" Type="http://schemas.openxmlformats.org/officeDocument/2006/relationships/image" Target="media/image91.png" /><Relationship Id="rId98" Type="http://schemas.openxmlformats.org/officeDocument/2006/relationships/image" Target="media/image92.png" /><Relationship Id="rId99" Type="http://schemas.openxmlformats.org/officeDocument/2006/relationships/image" Target="media/image93.png" /></Relationships>
</file>

<file path=word/_rels/header1.xml.rels><?xml version="1.0" encoding="utf-8" standalone="yes"?><Relationships xmlns="http://schemas.openxmlformats.org/package/2006/relationships"><Relationship Id="rId1" Type="http://schemas.openxmlformats.org/officeDocument/2006/relationships/image" Target="media/image1.png" /></Relationships>
</file>

<file path=word/_rels/header2.xml.rels><?xml version="1.0" encoding="utf-8" standalone="yes"?><Relationships xmlns="http://schemas.openxmlformats.org/package/2006/relationships"><Relationship Id="rId1" Type="http://schemas.openxmlformats.org/officeDocument/2006/relationships/image" Target="media/image1.png" /></Relationships>
</file>

<file path=word/_rels/header3.xml.rels><?xml version="1.0" encoding="utf-8" standalone="yes"?><Relationships xmlns="http://schemas.openxmlformats.org/package/2006/relationships"><Relationship Id="rId1" Type="http://schemas.openxmlformats.org/officeDocument/2006/relationships/image" Target="media/image1.png" /></Relationships>
</file>

<file path=word/_rels/header4.xml.rels><?xml version="1.0" encoding="utf-8" standalone="yes"?><Relationships xmlns="http://schemas.openxmlformats.org/package/2006/relationships"><Relationship Id="rId1" Type="http://schemas.openxmlformats.org/officeDocument/2006/relationships/image" Target="media/image1.png" /></Relationships>
</file>

<file path=word/_rels/header5.xml.rels><?xml version="1.0" encoding="utf-8" standalone="yes"?><Relationships xmlns="http://schemas.openxmlformats.org/package/2006/relationships"><Relationship Id="rId1" Type="http://schemas.openxmlformats.org/officeDocument/2006/relationships/image" Target="media/image1.png" /></Relationships>
</file>

<file path=word/_rels/header6.xml.rels><?xml version="1.0" encoding="utf-8" standalone="yes"?><Relationships xmlns="http://schemas.openxmlformats.org/package/2006/relationships"><Relationship Id="rId1" Type="http://schemas.openxmlformats.org/officeDocument/2006/relationships/image" Target="media/image1.png" /></Relationships>
</file>

<file path=word/_rels/header7.xml.rels><?xml version="1.0" encoding="utf-8" standalone="yes"?><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0</TotalTime>
  <Pages>14</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